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F7EC4A" w14:textId="547C2766" w:rsidR="00EA3FB1" w:rsidRPr="00F4088F" w:rsidRDefault="00AE49AB" w:rsidP="00EA3FB1">
      <w:pPr>
        <w:spacing w:line="276" w:lineRule="auto"/>
        <w:jc w:val="left"/>
      </w:pPr>
      <w:r>
        <w:rPr>
          <w:b/>
        </w:rPr>
        <w:fldChar w:fldCharType="begin"/>
      </w:r>
      <w:r>
        <w:rPr>
          <w:b/>
        </w:rPr>
        <w:instrText xml:space="preserve"> MACROBUTTON MTEditEquationSection2 </w:instrText>
      </w:r>
      <w:r w:rsidRPr="00AE49AB">
        <w:rPr>
          <w:rStyle w:val="MTEquationSection"/>
        </w:rPr>
        <w:instrText>Equation Chapter 1 Section 1</w:instrText>
      </w:r>
      <w:r>
        <w:rPr>
          <w:b/>
        </w:rPr>
        <w:fldChar w:fldCharType="begin"/>
      </w:r>
      <w:r>
        <w:rPr>
          <w:b/>
        </w:rPr>
        <w:instrText xml:space="preserve"> SEQ MTEqn \r \h \* MERGEFORMAT </w:instrText>
      </w:r>
      <w:r>
        <w:rPr>
          <w:b/>
        </w:rPr>
        <w:fldChar w:fldCharType="end"/>
      </w:r>
      <w:r>
        <w:rPr>
          <w:b/>
        </w:rPr>
        <w:fldChar w:fldCharType="begin"/>
      </w:r>
      <w:r>
        <w:rPr>
          <w:b/>
        </w:rPr>
        <w:instrText xml:space="preserve"> SEQ MTSec \r 1 \h \* MERGEFORMAT </w:instrText>
      </w:r>
      <w:r>
        <w:rPr>
          <w:b/>
        </w:rPr>
        <w:fldChar w:fldCharType="end"/>
      </w:r>
      <w:r>
        <w:rPr>
          <w:b/>
        </w:rPr>
        <w:fldChar w:fldCharType="begin"/>
      </w:r>
      <w:r>
        <w:rPr>
          <w:b/>
        </w:rPr>
        <w:instrText xml:space="preserve"> SEQ MTChap \r 1 \h \* MERGEFORMAT </w:instrText>
      </w:r>
      <w:r>
        <w:rPr>
          <w:b/>
        </w:rPr>
        <w:fldChar w:fldCharType="end"/>
      </w:r>
      <w:r>
        <w:rPr>
          <w:b/>
        </w:rPr>
        <w:fldChar w:fldCharType="end"/>
      </w:r>
      <w:r w:rsidR="00EA3FB1" w:rsidRPr="00F4088F">
        <w:rPr>
          <w:b/>
        </w:rPr>
        <w:t>Name:</w:t>
      </w:r>
      <w:r w:rsidR="00EA3FB1" w:rsidRPr="00F4088F">
        <w:t xml:space="preserve"> </w:t>
      </w:r>
      <w:r w:rsidR="00F4088F" w:rsidRPr="00F4088F">
        <w:t>Joseph Andrew Schnieders</w:t>
      </w:r>
    </w:p>
    <w:p w14:paraId="34308922" w14:textId="22AC05DC" w:rsidR="00EA3FB1" w:rsidRPr="00F4088F" w:rsidRDefault="00EA3FB1" w:rsidP="00EA3FB1">
      <w:pPr>
        <w:spacing w:line="276" w:lineRule="auto"/>
        <w:jc w:val="left"/>
      </w:pPr>
      <w:r w:rsidRPr="00F4088F">
        <w:rPr>
          <w:b/>
        </w:rPr>
        <w:t>Rank and Service:</w:t>
      </w:r>
      <w:r w:rsidRPr="00F4088F">
        <w:t xml:space="preserve"> </w:t>
      </w:r>
      <w:r w:rsidR="00F4088F" w:rsidRPr="00F4088F">
        <w:t>LT, United States Navy</w:t>
      </w:r>
    </w:p>
    <w:p w14:paraId="4509A44F" w14:textId="781867C0" w:rsidR="00EA3FB1" w:rsidRPr="00F4088F" w:rsidRDefault="00EA3FB1" w:rsidP="00EA3FB1">
      <w:pPr>
        <w:spacing w:line="276" w:lineRule="auto"/>
        <w:jc w:val="left"/>
      </w:pPr>
      <w:r w:rsidRPr="00F4088F">
        <w:rPr>
          <w:b/>
        </w:rPr>
        <w:t>Thesis ID</w:t>
      </w:r>
      <w:r w:rsidR="003C5A11" w:rsidRPr="00F4088F">
        <w:rPr>
          <w:b/>
        </w:rPr>
        <w:t>:</w:t>
      </w:r>
      <w:r w:rsidR="00F4088F" w:rsidRPr="00F4088F">
        <w:rPr>
          <w:b/>
        </w:rPr>
        <w:t xml:space="preserve"> </w:t>
      </w:r>
      <w:r w:rsidR="00F4088F" w:rsidRPr="00F4088F">
        <w:t>30384</w:t>
      </w:r>
    </w:p>
    <w:p w14:paraId="1DF14511" w14:textId="211699AD" w:rsidR="00EA3FB1" w:rsidRPr="00F4088F" w:rsidRDefault="00EA3FB1" w:rsidP="00EA3FB1">
      <w:pPr>
        <w:spacing w:line="276" w:lineRule="auto"/>
        <w:jc w:val="left"/>
      </w:pPr>
      <w:r w:rsidRPr="00F4088F">
        <w:rPr>
          <w:b/>
        </w:rPr>
        <w:t>Title:</w:t>
      </w:r>
      <w:r w:rsidRPr="00F4088F">
        <w:t xml:space="preserve"> </w:t>
      </w:r>
      <w:r w:rsidR="00F4088F" w:rsidRPr="00F4088F">
        <w:rPr>
          <w:bCs/>
        </w:rPr>
        <w:t>COMPARISON STUDY OF LOW-LEVEL CONTROLLER TECHNIQUES FOR UNMANNED SURFACE VESSELS</w:t>
      </w:r>
    </w:p>
    <w:p w14:paraId="33BA6087" w14:textId="17984A8D" w:rsidR="00A04889" w:rsidRPr="00F4088F" w:rsidRDefault="00A04889" w:rsidP="00EA3FB1">
      <w:pPr>
        <w:spacing w:line="276" w:lineRule="auto"/>
        <w:jc w:val="left"/>
        <w:rPr>
          <w:b/>
        </w:rPr>
      </w:pPr>
      <w:r w:rsidRPr="00F4088F">
        <w:rPr>
          <w:b/>
        </w:rPr>
        <w:t>Advisor:</w:t>
      </w:r>
      <w:r w:rsidR="00F4088F" w:rsidRPr="00F4088F">
        <w:rPr>
          <w:b/>
        </w:rPr>
        <w:t xml:space="preserve"> </w:t>
      </w:r>
      <w:r w:rsidR="00F4088F" w:rsidRPr="00F4088F">
        <w:t>Dr. Brian Bingham</w:t>
      </w:r>
    </w:p>
    <w:p w14:paraId="4A47468C" w14:textId="22ADD0D6" w:rsidR="00A04889" w:rsidRPr="00F4088F" w:rsidRDefault="00A04889" w:rsidP="00EA3FB1">
      <w:pPr>
        <w:spacing w:line="276" w:lineRule="auto"/>
        <w:jc w:val="left"/>
        <w:rPr>
          <w:b/>
        </w:rPr>
      </w:pPr>
      <w:r w:rsidRPr="00F4088F">
        <w:rPr>
          <w:b/>
        </w:rPr>
        <w:t>Co-advisor</w:t>
      </w:r>
      <w:r w:rsidRPr="00F4088F">
        <w:t xml:space="preserve">: </w:t>
      </w:r>
      <w:r w:rsidR="00F038AB" w:rsidRPr="00F4088F">
        <w:t>N/</w:t>
      </w:r>
      <w:r w:rsidR="00F038AB">
        <w:t>​</w:t>
      </w:r>
      <w:r w:rsidR="00F038AB" w:rsidRPr="00F4088F">
        <w:t>A</w:t>
      </w:r>
    </w:p>
    <w:p w14:paraId="1F2C9FF2" w14:textId="2031CD35" w:rsidR="00A04889" w:rsidRPr="00F4088F" w:rsidRDefault="00A04889" w:rsidP="00EA3FB1">
      <w:pPr>
        <w:spacing w:line="276" w:lineRule="auto"/>
        <w:jc w:val="left"/>
        <w:rPr>
          <w:b/>
        </w:rPr>
      </w:pPr>
      <w:r w:rsidRPr="00F4088F">
        <w:rPr>
          <w:b/>
        </w:rPr>
        <w:t>Second reader:</w:t>
      </w:r>
      <w:r w:rsidR="00F4088F" w:rsidRPr="00F4088F">
        <w:rPr>
          <w:b/>
        </w:rPr>
        <w:t xml:space="preserve"> </w:t>
      </w:r>
      <w:r w:rsidR="00F4088F" w:rsidRPr="00F4088F">
        <w:t>Dr. Sean Kragelund</w:t>
      </w:r>
    </w:p>
    <w:p w14:paraId="79F55493" w14:textId="7BE5C149" w:rsidR="00FB28DC" w:rsidRPr="00F4088F" w:rsidRDefault="00FB28DC" w:rsidP="00EA3FB1">
      <w:pPr>
        <w:spacing w:line="276" w:lineRule="auto"/>
        <w:jc w:val="left"/>
        <w:rPr>
          <w:b/>
        </w:rPr>
      </w:pPr>
    </w:p>
    <w:p w14:paraId="383515E4" w14:textId="37EE18ED" w:rsidR="00FB28DC" w:rsidRPr="00A04889" w:rsidRDefault="00FB28DC" w:rsidP="00EA3FB1">
      <w:pPr>
        <w:spacing w:line="276" w:lineRule="auto"/>
        <w:jc w:val="left"/>
        <w:rPr>
          <w:b/>
        </w:rPr>
      </w:pPr>
      <w:r w:rsidRPr="00F4088F">
        <w:rPr>
          <w:b/>
        </w:rPr>
        <w:t xml:space="preserve">If this is a </w:t>
      </w:r>
      <w:r w:rsidRPr="00F4088F">
        <w:rPr>
          <w:b/>
          <w:color w:val="FF0000"/>
        </w:rPr>
        <w:t>co</w:t>
      </w:r>
      <w:r w:rsidRPr="00F4088F">
        <w:rPr>
          <w:b/>
        </w:rPr>
        <w:t xml:space="preserve">-authored paper, are you earning </w:t>
      </w:r>
      <w:r w:rsidRPr="00F4088F">
        <w:rPr>
          <w:b/>
          <w:color w:val="FF0000"/>
        </w:rPr>
        <w:t xml:space="preserve">different </w:t>
      </w:r>
      <w:r w:rsidRPr="00F4088F">
        <w:rPr>
          <w:b/>
        </w:rPr>
        <w:t>degrees?</w:t>
      </w:r>
      <w:r w:rsidR="00F4088F" w:rsidRPr="00F4088F">
        <w:rPr>
          <w:b/>
        </w:rPr>
        <w:t xml:space="preserve"> No, No</w:t>
      </w:r>
    </w:p>
    <w:p w14:paraId="4BF352E6" w14:textId="77777777" w:rsidR="00EA3FB1" w:rsidRDefault="00EA3FB1" w:rsidP="00FB28DC">
      <w:pPr>
        <w:spacing w:before="3360"/>
        <w:jc w:val="center"/>
      </w:pPr>
      <w:r>
        <w:rPr>
          <w:b/>
        </w:rPr>
        <w:t xml:space="preserve">Student: </w:t>
      </w:r>
      <w:r w:rsidRPr="00347DBF">
        <w:t xml:space="preserve">Fill in </w:t>
      </w:r>
      <w:r>
        <w:t xml:space="preserve">the </w:t>
      </w:r>
      <w:r w:rsidRPr="00347DBF">
        <w:t xml:space="preserve">highlighted </w:t>
      </w:r>
      <w:r>
        <w:t>areas above.</w:t>
      </w:r>
    </w:p>
    <w:p w14:paraId="50C02476" w14:textId="454D4313" w:rsidR="00EA3FB1" w:rsidRDefault="00EA3FB1" w:rsidP="00EA3FB1">
      <w:pPr>
        <w:spacing w:before="240"/>
        <w:jc w:val="center"/>
      </w:pPr>
      <w:r>
        <w:rPr>
          <w:b/>
        </w:rPr>
        <w:t>Thesis p</w:t>
      </w:r>
      <w:r w:rsidRPr="006308AD">
        <w:rPr>
          <w:b/>
        </w:rPr>
        <w:t>rocessor</w:t>
      </w:r>
      <w:r>
        <w:t>: Insert first 8 pages here, from student</w:t>
      </w:r>
      <w:r w:rsidR="00787247">
        <w:t>’</w:t>
      </w:r>
      <w:r>
        <w:t xml:space="preserve">s dashboard, during </w:t>
      </w:r>
      <w:r w:rsidR="00847130">
        <w:br/>
      </w:r>
      <w:r>
        <w:t>Final Review.</w:t>
      </w:r>
    </w:p>
    <w:p w14:paraId="3CFDD1DE" w14:textId="77777777" w:rsidR="008E545E" w:rsidRDefault="00EB056A">
      <w:pPr>
        <w:rPr>
          <w:rFonts w:eastAsia="Times New Roman" w:cs="Times New Roman"/>
          <w:b/>
          <w:sz w:val="28"/>
        </w:rPr>
      </w:pPr>
      <w:r w:rsidRPr="002B76CB">
        <w:br w:type="page"/>
      </w:r>
      <w:r w:rsidR="008E545E">
        <w:lastRenderedPageBreak/>
        <w:br w:type="page"/>
      </w:r>
    </w:p>
    <w:p w14:paraId="5394171C" w14:textId="77777777" w:rsidR="00A32BCB" w:rsidRDefault="00EB056A" w:rsidP="00EB056A">
      <w:pPr>
        <w:pStyle w:val="CoverPagesHeading"/>
        <w:rPr>
          <w:noProof/>
        </w:rPr>
      </w:pPr>
      <w:r w:rsidRPr="002B76CB">
        <w:lastRenderedPageBreak/>
        <w:t>TABLE OF CONTENTS</w:t>
      </w:r>
      <w:r>
        <w:fldChar w:fldCharType="begin"/>
      </w:r>
      <w:r>
        <w:instrText xml:space="preserve"> TOC \o "1-3" </w:instrText>
      </w:r>
      <w:r>
        <w:fldChar w:fldCharType="separate"/>
      </w:r>
    </w:p>
    <w:p w14:paraId="73477D90" w14:textId="17274C37" w:rsidR="00A32BCB" w:rsidRDefault="00A32BCB">
      <w:pPr>
        <w:pStyle w:val="TOC1"/>
        <w:rPr>
          <w:rFonts w:asciiTheme="minorHAnsi" w:eastAsiaTheme="minorEastAsia" w:hAnsiTheme="minorHAnsi" w:cstheme="minorBidi"/>
          <w:b w:val="0"/>
          <w:caps w:val="0"/>
          <w:sz w:val="22"/>
          <w:szCs w:val="22"/>
        </w:rPr>
      </w:pPr>
      <w:r>
        <w:t>I.</w:t>
      </w:r>
      <w:r>
        <w:rPr>
          <w:rFonts w:asciiTheme="minorHAnsi" w:eastAsiaTheme="minorEastAsia" w:hAnsiTheme="minorHAnsi" w:cstheme="minorBidi"/>
          <w:b w:val="0"/>
          <w:caps w:val="0"/>
          <w:sz w:val="22"/>
          <w:szCs w:val="22"/>
        </w:rPr>
        <w:tab/>
      </w:r>
      <w:r>
        <w:t>INTRODUCTION</w:t>
      </w:r>
      <w:r>
        <w:tab/>
      </w:r>
      <w:r>
        <w:fldChar w:fldCharType="begin"/>
      </w:r>
      <w:r>
        <w:instrText xml:space="preserve"> PAGEREF _Toc514246757 \h </w:instrText>
      </w:r>
      <w:r>
        <w:fldChar w:fldCharType="separate"/>
      </w:r>
      <w:r>
        <w:t>1</w:t>
      </w:r>
      <w:r>
        <w:fldChar w:fldCharType="end"/>
      </w:r>
    </w:p>
    <w:p w14:paraId="18A8E8D6" w14:textId="2A15606F" w:rsidR="00A32BCB" w:rsidRDefault="00A32BCB">
      <w:pPr>
        <w:pStyle w:val="TOC2"/>
        <w:rPr>
          <w:rFonts w:asciiTheme="minorHAnsi" w:eastAsiaTheme="minorEastAsia" w:hAnsiTheme="minorHAnsi" w:cstheme="minorBidi"/>
          <w:b w:val="0"/>
          <w:caps w:val="0"/>
          <w:sz w:val="22"/>
          <w:szCs w:val="22"/>
        </w:rPr>
      </w:pPr>
      <w:r>
        <w:t>A.</w:t>
      </w:r>
      <w:r>
        <w:rPr>
          <w:rFonts w:asciiTheme="minorHAnsi" w:eastAsiaTheme="minorEastAsia" w:hAnsiTheme="minorHAnsi" w:cstheme="minorBidi"/>
          <w:b w:val="0"/>
          <w:caps w:val="0"/>
          <w:sz w:val="22"/>
          <w:szCs w:val="22"/>
        </w:rPr>
        <w:tab/>
      </w:r>
      <w:r>
        <w:t>MOTIVATION</w:t>
      </w:r>
      <w:r>
        <w:tab/>
      </w:r>
      <w:r>
        <w:fldChar w:fldCharType="begin"/>
      </w:r>
      <w:r>
        <w:instrText xml:space="preserve"> PAGEREF _Toc514246758 \h </w:instrText>
      </w:r>
      <w:r>
        <w:fldChar w:fldCharType="separate"/>
      </w:r>
      <w:r>
        <w:t>1</w:t>
      </w:r>
      <w:r>
        <w:fldChar w:fldCharType="end"/>
      </w:r>
    </w:p>
    <w:p w14:paraId="22F92665" w14:textId="6FF1911F" w:rsidR="00A32BCB" w:rsidRDefault="00A32BCB">
      <w:pPr>
        <w:pStyle w:val="TOC2"/>
        <w:rPr>
          <w:rFonts w:asciiTheme="minorHAnsi" w:eastAsiaTheme="minorEastAsia" w:hAnsiTheme="minorHAnsi" w:cstheme="minorBidi"/>
          <w:b w:val="0"/>
          <w:caps w:val="0"/>
          <w:sz w:val="22"/>
          <w:szCs w:val="22"/>
        </w:rPr>
      </w:pPr>
      <w:r>
        <w:t>B.</w:t>
      </w:r>
      <w:r>
        <w:rPr>
          <w:rFonts w:asciiTheme="minorHAnsi" w:eastAsiaTheme="minorEastAsia" w:hAnsiTheme="minorHAnsi" w:cstheme="minorBidi"/>
          <w:b w:val="0"/>
          <w:caps w:val="0"/>
          <w:sz w:val="22"/>
          <w:szCs w:val="22"/>
        </w:rPr>
        <w:tab/>
      </w:r>
      <w:r>
        <w:t>PROBLEM STATEMENT</w:t>
      </w:r>
      <w:r>
        <w:tab/>
      </w:r>
      <w:r>
        <w:fldChar w:fldCharType="begin"/>
      </w:r>
      <w:r>
        <w:instrText xml:space="preserve"> PAGEREF _Toc514246759 \h </w:instrText>
      </w:r>
      <w:r>
        <w:fldChar w:fldCharType="separate"/>
      </w:r>
      <w:r>
        <w:t>1</w:t>
      </w:r>
      <w:r>
        <w:fldChar w:fldCharType="end"/>
      </w:r>
    </w:p>
    <w:p w14:paraId="4B42C390" w14:textId="58619469" w:rsidR="00A32BCB" w:rsidRDefault="00A32BCB">
      <w:pPr>
        <w:pStyle w:val="TOC1"/>
        <w:rPr>
          <w:rFonts w:asciiTheme="minorHAnsi" w:eastAsiaTheme="minorEastAsia" w:hAnsiTheme="minorHAnsi" w:cstheme="minorBidi"/>
          <w:b w:val="0"/>
          <w:caps w:val="0"/>
          <w:sz w:val="22"/>
          <w:szCs w:val="22"/>
        </w:rPr>
      </w:pPr>
      <w:r>
        <w:t>II.</w:t>
      </w:r>
      <w:r>
        <w:rPr>
          <w:rFonts w:asciiTheme="minorHAnsi" w:eastAsiaTheme="minorEastAsia" w:hAnsiTheme="minorHAnsi" w:cstheme="minorBidi"/>
          <w:b w:val="0"/>
          <w:caps w:val="0"/>
          <w:sz w:val="22"/>
          <w:szCs w:val="22"/>
        </w:rPr>
        <w:tab/>
      </w:r>
      <w:r>
        <w:t>BACKGROUND</w:t>
      </w:r>
      <w:r>
        <w:tab/>
      </w:r>
      <w:r>
        <w:fldChar w:fldCharType="begin"/>
      </w:r>
      <w:r>
        <w:instrText xml:space="preserve"> PAGEREF _Toc514246760 \h </w:instrText>
      </w:r>
      <w:r>
        <w:fldChar w:fldCharType="separate"/>
      </w:r>
      <w:r>
        <w:t>3</w:t>
      </w:r>
      <w:r>
        <w:fldChar w:fldCharType="end"/>
      </w:r>
    </w:p>
    <w:p w14:paraId="5B55411B" w14:textId="5ADBD94D" w:rsidR="00A32BCB" w:rsidRDefault="00A32BCB">
      <w:pPr>
        <w:pStyle w:val="TOC2"/>
        <w:rPr>
          <w:rFonts w:asciiTheme="minorHAnsi" w:eastAsiaTheme="minorEastAsia" w:hAnsiTheme="minorHAnsi" w:cstheme="minorBidi"/>
          <w:b w:val="0"/>
          <w:caps w:val="0"/>
          <w:sz w:val="22"/>
          <w:szCs w:val="22"/>
        </w:rPr>
      </w:pPr>
      <w:r>
        <w:t>A.</w:t>
      </w:r>
      <w:r>
        <w:rPr>
          <w:rFonts w:asciiTheme="minorHAnsi" w:eastAsiaTheme="minorEastAsia" w:hAnsiTheme="minorHAnsi" w:cstheme="minorBidi"/>
          <w:b w:val="0"/>
          <w:caps w:val="0"/>
          <w:sz w:val="22"/>
          <w:szCs w:val="22"/>
        </w:rPr>
        <w:tab/>
      </w:r>
      <w:r>
        <w:t>MODELS used for research USV</w:t>
      </w:r>
      <w:r>
        <w:tab/>
      </w:r>
      <w:r>
        <w:fldChar w:fldCharType="begin"/>
      </w:r>
      <w:r>
        <w:instrText xml:space="preserve"> PAGEREF _Toc514246761 \h </w:instrText>
      </w:r>
      <w:r>
        <w:fldChar w:fldCharType="separate"/>
      </w:r>
      <w:r>
        <w:t>3</w:t>
      </w:r>
      <w:r>
        <w:fldChar w:fldCharType="end"/>
      </w:r>
    </w:p>
    <w:p w14:paraId="70AF81D2" w14:textId="04C1D2F5" w:rsidR="00A32BCB" w:rsidRDefault="00A32BCB">
      <w:pPr>
        <w:pStyle w:val="TOC3"/>
        <w:rPr>
          <w:rFonts w:asciiTheme="minorHAnsi" w:eastAsiaTheme="minorEastAsia" w:hAnsiTheme="minorHAnsi" w:cstheme="minorBidi"/>
          <w:b w:val="0"/>
          <w:sz w:val="22"/>
          <w:szCs w:val="22"/>
        </w:rPr>
      </w:pPr>
      <w:r>
        <w:t>1.</w:t>
      </w:r>
      <w:r>
        <w:rPr>
          <w:rFonts w:asciiTheme="minorHAnsi" w:eastAsiaTheme="minorEastAsia" w:hAnsiTheme="minorHAnsi" w:cstheme="minorBidi"/>
          <w:b w:val="0"/>
          <w:sz w:val="22"/>
          <w:szCs w:val="22"/>
        </w:rPr>
        <w:tab/>
      </w:r>
      <w:r>
        <w:t>Introduction</w:t>
      </w:r>
      <w:r>
        <w:tab/>
      </w:r>
      <w:r>
        <w:fldChar w:fldCharType="begin"/>
      </w:r>
      <w:r>
        <w:instrText xml:space="preserve"> PAGEREF _Toc514246762 \h </w:instrText>
      </w:r>
      <w:r>
        <w:fldChar w:fldCharType="separate"/>
      </w:r>
      <w:r>
        <w:t>3</w:t>
      </w:r>
      <w:r>
        <w:fldChar w:fldCharType="end"/>
      </w:r>
    </w:p>
    <w:p w14:paraId="18144D67" w14:textId="45997939" w:rsidR="00A32BCB" w:rsidRDefault="00A32BCB">
      <w:pPr>
        <w:pStyle w:val="TOC3"/>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Simplified Dynamic Modeling for Control</w:t>
      </w:r>
      <w:r>
        <w:tab/>
      </w:r>
      <w:r>
        <w:fldChar w:fldCharType="begin"/>
      </w:r>
      <w:r>
        <w:instrText xml:space="preserve"> PAGEREF _Toc514246763 \h </w:instrText>
      </w:r>
      <w:r>
        <w:fldChar w:fldCharType="separate"/>
      </w:r>
      <w:r>
        <w:t>4</w:t>
      </w:r>
      <w:r>
        <w:fldChar w:fldCharType="end"/>
      </w:r>
    </w:p>
    <w:p w14:paraId="5DEA227C" w14:textId="3E8FB6A7" w:rsidR="00A32BCB" w:rsidRDefault="00A32BCB">
      <w:pPr>
        <w:pStyle w:val="TOC3"/>
        <w:rPr>
          <w:rFonts w:asciiTheme="minorHAnsi" w:eastAsiaTheme="minorEastAsia" w:hAnsiTheme="minorHAnsi" w:cstheme="minorBidi"/>
          <w:b w:val="0"/>
          <w:sz w:val="22"/>
          <w:szCs w:val="22"/>
        </w:rPr>
      </w:pPr>
      <w:r>
        <w:t>3.</w:t>
      </w:r>
      <w:r>
        <w:rPr>
          <w:rFonts w:asciiTheme="minorHAnsi" w:eastAsiaTheme="minorEastAsia" w:hAnsiTheme="minorHAnsi" w:cstheme="minorBidi"/>
          <w:b w:val="0"/>
          <w:sz w:val="22"/>
          <w:szCs w:val="22"/>
        </w:rPr>
        <w:tab/>
      </w:r>
      <w:r>
        <w:t>System Specification</w:t>
      </w:r>
      <w:r>
        <w:tab/>
      </w:r>
      <w:r>
        <w:fldChar w:fldCharType="begin"/>
      </w:r>
      <w:r>
        <w:instrText xml:space="preserve"> PAGEREF _Toc514246764 \h </w:instrText>
      </w:r>
      <w:r>
        <w:fldChar w:fldCharType="separate"/>
      </w:r>
      <w:r>
        <w:t>6</w:t>
      </w:r>
      <w:r>
        <w:fldChar w:fldCharType="end"/>
      </w:r>
    </w:p>
    <w:p w14:paraId="7A39E67B" w14:textId="7C1A8030" w:rsidR="00A32BCB" w:rsidRDefault="00A32BCB">
      <w:pPr>
        <w:pStyle w:val="TOC2"/>
        <w:rPr>
          <w:rFonts w:asciiTheme="minorHAnsi" w:eastAsiaTheme="minorEastAsia" w:hAnsiTheme="minorHAnsi" w:cstheme="minorBidi"/>
          <w:b w:val="0"/>
          <w:caps w:val="0"/>
          <w:sz w:val="22"/>
          <w:szCs w:val="22"/>
        </w:rPr>
      </w:pPr>
      <w:r>
        <w:t>B.</w:t>
      </w:r>
      <w:r>
        <w:rPr>
          <w:rFonts w:asciiTheme="minorHAnsi" w:eastAsiaTheme="minorEastAsia" w:hAnsiTheme="minorHAnsi" w:cstheme="minorBidi"/>
          <w:b w:val="0"/>
          <w:caps w:val="0"/>
          <w:sz w:val="22"/>
          <w:szCs w:val="22"/>
        </w:rPr>
        <w:tab/>
      </w:r>
      <w:r>
        <w:t>control techniques OF INTEREST</w:t>
      </w:r>
      <w:r>
        <w:tab/>
      </w:r>
      <w:r>
        <w:fldChar w:fldCharType="begin"/>
      </w:r>
      <w:r>
        <w:instrText xml:space="preserve"> PAGEREF _Toc514246765 \h </w:instrText>
      </w:r>
      <w:r>
        <w:fldChar w:fldCharType="separate"/>
      </w:r>
      <w:r>
        <w:t>8</w:t>
      </w:r>
      <w:r>
        <w:fldChar w:fldCharType="end"/>
      </w:r>
    </w:p>
    <w:p w14:paraId="1A4BEB0E" w14:textId="45647FD9" w:rsidR="00A32BCB" w:rsidRDefault="00A32BCB">
      <w:pPr>
        <w:pStyle w:val="TOC3"/>
        <w:rPr>
          <w:rFonts w:asciiTheme="minorHAnsi" w:eastAsiaTheme="minorEastAsia" w:hAnsiTheme="minorHAnsi" w:cstheme="minorBidi"/>
          <w:b w:val="0"/>
          <w:sz w:val="22"/>
          <w:szCs w:val="22"/>
        </w:rPr>
      </w:pPr>
      <w:r>
        <w:t>1.</w:t>
      </w:r>
      <w:r>
        <w:rPr>
          <w:rFonts w:asciiTheme="minorHAnsi" w:eastAsiaTheme="minorEastAsia" w:hAnsiTheme="minorHAnsi" w:cstheme="minorBidi"/>
          <w:b w:val="0"/>
          <w:sz w:val="22"/>
          <w:szCs w:val="22"/>
        </w:rPr>
        <w:tab/>
      </w:r>
      <w:r>
        <w:t>PID</w:t>
      </w:r>
      <w:r>
        <w:tab/>
      </w:r>
      <w:r>
        <w:fldChar w:fldCharType="begin"/>
      </w:r>
      <w:r>
        <w:instrText xml:space="preserve"> PAGEREF _Toc514246766 \h </w:instrText>
      </w:r>
      <w:r>
        <w:fldChar w:fldCharType="separate"/>
      </w:r>
      <w:r>
        <w:t>8</w:t>
      </w:r>
      <w:r>
        <w:fldChar w:fldCharType="end"/>
      </w:r>
    </w:p>
    <w:p w14:paraId="6D8540FD" w14:textId="3EDA41AB" w:rsidR="00A32BCB" w:rsidRDefault="00A32BCB">
      <w:pPr>
        <w:pStyle w:val="TOC3"/>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Feed-Forward</w:t>
      </w:r>
      <w:r>
        <w:tab/>
      </w:r>
      <w:r>
        <w:fldChar w:fldCharType="begin"/>
      </w:r>
      <w:r>
        <w:instrText xml:space="preserve"> PAGEREF _Toc514246767 \h </w:instrText>
      </w:r>
      <w:r>
        <w:fldChar w:fldCharType="separate"/>
      </w:r>
      <w:r>
        <w:t>9</w:t>
      </w:r>
      <w:r>
        <w:fldChar w:fldCharType="end"/>
      </w:r>
    </w:p>
    <w:p w14:paraId="2C1B2000" w14:textId="25D668BA" w:rsidR="00A32BCB" w:rsidRDefault="00A32BCB">
      <w:pPr>
        <w:pStyle w:val="TOC3"/>
        <w:rPr>
          <w:rFonts w:asciiTheme="minorHAnsi" w:eastAsiaTheme="minorEastAsia" w:hAnsiTheme="minorHAnsi" w:cstheme="minorBidi"/>
          <w:b w:val="0"/>
          <w:sz w:val="22"/>
          <w:szCs w:val="22"/>
        </w:rPr>
      </w:pPr>
      <w:r>
        <w:t>3.</w:t>
      </w:r>
      <w:r>
        <w:rPr>
          <w:rFonts w:asciiTheme="minorHAnsi" w:eastAsiaTheme="minorEastAsia" w:hAnsiTheme="minorHAnsi" w:cstheme="minorBidi"/>
          <w:b w:val="0"/>
          <w:sz w:val="22"/>
          <w:szCs w:val="22"/>
        </w:rPr>
        <w:tab/>
      </w:r>
      <w:r>
        <w:t>Thruster Model Selection</w:t>
      </w:r>
      <w:r>
        <w:tab/>
      </w:r>
      <w:r>
        <w:fldChar w:fldCharType="begin"/>
      </w:r>
      <w:r>
        <w:instrText xml:space="preserve"> PAGEREF _Toc514246768 \h </w:instrText>
      </w:r>
      <w:r>
        <w:fldChar w:fldCharType="separate"/>
      </w:r>
      <w:r>
        <w:t>11</w:t>
      </w:r>
      <w:r>
        <w:fldChar w:fldCharType="end"/>
      </w:r>
    </w:p>
    <w:p w14:paraId="27A75DAB" w14:textId="30B2A1C5" w:rsidR="00A32BCB" w:rsidRDefault="00A32BCB">
      <w:pPr>
        <w:pStyle w:val="TOC2"/>
        <w:rPr>
          <w:rFonts w:asciiTheme="minorHAnsi" w:eastAsiaTheme="minorEastAsia" w:hAnsiTheme="minorHAnsi" w:cstheme="minorBidi"/>
          <w:b w:val="0"/>
          <w:caps w:val="0"/>
          <w:sz w:val="22"/>
          <w:szCs w:val="22"/>
        </w:rPr>
      </w:pPr>
      <w:r>
        <w:t>C.</w:t>
      </w:r>
      <w:r>
        <w:rPr>
          <w:rFonts w:asciiTheme="minorHAnsi" w:eastAsiaTheme="minorEastAsia" w:hAnsiTheme="minorHAnsi" w:cstheme="minorBidi"/>
          <w:b w:val="0"/>
          <w:caps w:val="0"/>
          <w:sz w:val="22"/>
          <w:szCs w:val="22"/>
        </w:rPr>
        <w:tab/>
      </w:r>
      <w:r>
        <w:t>approach</w:t>
      </w:r>
      <w:r>
        <w:tab/>
      </w:r>
      <w:r>
        <w:fldChar w:fldCharType="begin"/>
      </w:r>
      <w:r>
        <w:instrText xml:space="preserve"> PAGEREF _Toc514246769 \h </w:instrText>
      </w:r>
      <w:r>
        <w:fldChar w:fldCharType="separate"/>
      </w:r>
      <w:r>
        <w:t>13</w:t>
      </w:r>
      <w:r>
        <w:fldChar w:fldCharType="end"/>
      </w:r>
    </w:p>
    <w:p w14:paraId="5AC12F67" w14:textId="633A2BD4" w:rsidR="00A32BCB" w:rsidRDefault="00A32BCB">
      <w:pPr>
        <w:pStyle w:val="TOC3"/>
        <w:rPr>
          <w:rFonts w:asciiTheme="minorHAnsi" w:eastAsiaTheme="minorEastAsia" w:hAnsiTheme="minorHAnsi" w:cstheme="minorBidi"/>
          <w:b w:val="0"/>
          <w:sz w:val="22"/>
          <w:szCs w:val="22"/>
        </w:rPr>
      </w:pPr>
      <w:r>
        <w:t>1.</w:t>
      </w:r>
      <w:r>
        <w:rPr>
          <w:rFonts w:asciiTheme="minorHAnsi" w:eastAsiaTheme="minorEastAsia" w:hAnsiTheme="minorHAnsi" w:cstheme="minorBidi"/>
          <w:b w:val="0"/>
          <w:sz w:val="22"/>
          <w:szCs w:val="22"/>
        </w:rPr>
        <w:tab/>
      </w:r>
      <w:r>
        <w:t>Test Cases for Comparison</w:t>
      </w:r>
      <w:r>
        <w:tab/>
      </w:r>
      <w:r>
        <w:fldChar w:fldCharType="begin"/>
      </w:r>
      <w:r>
        <w:instrText xml:space="preserve"> PAGEREF _Toc514246770 \h </w:instrText>
      </w:r>
      <w:r>
        <w:fldChar w:fldCharType="separate"/>
      </w:r>
      <w:r>
        <w:t>14</w:t>
      </w:r>
      <w:r>
        <w:fldChar w:fldCharType="end"/>
      </w:r>
    </w:p>
    <w:p w14:paraId="40446ACB" w14:textId="16ED856F" w:rsidR="00A32BCB" w:rsidRDefault="00A32BCB">
      <w:pPr>
        <w:pStyle w:val="TOC3"/>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Tuning Methods Discussion</w:t>
      </w:r>
      <w:r>
        <w:tab/>
      </w:r>
      <w:r>
        <w:fldChar w:fldCharType="begin"/>
      </w:r>
      <w:r>
        <w:instrText xml:space="preserve"> PAGEREF _Toc514246771 \h </w:instrText>
      </w:r>
      <w:r>
        <w:fldChar w:fldCharType="separate"/>
      </w:r>
      <w:r>
        <w:t>15</w:t>
      </w:r>
      <w:r>
        <w:fldChar w:fldCharType="end"/>
      </w:r>
    </w:p>
    <w:p w14:paraId="1BC1C890" w14:textId="196541FD" w:rsidR="00A32BCB" w:rsidRDefault="00A32BCB">
      <w:pPr>
        <w:pStyle w:val="TOC1"/>
        <w:rPr>
          <w:rFonts w:asciiTheme="minorHAnsi" w:eastAsiaTheme="minorEastAsia" w:hAnsiTheme="minorHAnsi" w:cstheme="minorBidi"/>
          <w:b w:val="0"/>
          <w:caps w:val="0"/>
          <w:sz w:val="22"/>
          <w:szCs w:val="22"/>
        </w:rPr>
      </w:pPr>
      <w:r>
        <w:t>III.</w:t>
      </w:r>
      <w:r>
        <w:rPr>
          <w:rFonts w:asciiTheme="minorHAnsi" w:eastAsiaTheme="minorEastAsia" w:hAnsiTheme="minorHAnsi" w:cstheme="minorBidi"/>
          <w:b w:val="0"/>
          <w:caps w:val="0"/>
          <w:sz w:val="22"/>
          <w:szCs w:val="22"/>
        </w:rPr>
        <w:tab/>
      </w:r>
      <w:r>
        <w:t>simulation results and analysis</w:t>
      </w:r>
      <w:r>
        <w:tab/>
      </w:r>
      <w:r>
        <w:fldChar w:fldCharType="begin"/>
      </w:r>
      <w:r>
        <w:instrText xml:space="preserve"> PAGEREF _Toc514246772 \h </w:instrText>
      </w:r>
      <w:r>
        <w:fldChar w:fldCharType="separate"/>
      </w:r>
      <w:r>
        <w:t>19</w:t>
      </w:r>
      <w:r>
        <w:fldChar w:fldCharType="end"/>
      </w:r>
    </w:p>
    <w:p w14:paraId="7437F57B" w14:textId="01BD0044" w:rsidR="00A32BCB" w:rsidRDefault="00A32BCB">
      <w:pPr>
        <w:pStyle w:val="TOC2"/>
        <w:rPr>
          <w:rFonts w:asciiTheme="minorHAnsi" w:eastAsiaTheme="minorEastAsia" w:hAnsiTheme="minorHAnsi" w:cstheme="minorBidi"/>
          <w:b w:val="0"/>
          <w:caps w:val="0"/>
          <w:sz w:val="22"/>
          <w:szCs w:val="22"/>
        </w:rPr>
      </w:pPr>
      <w:r>
        <w:t>A.</w:t>
      </w:r>
      <w:r>
        <w:rPr>
          <w:rFonts w:asciiTheme="minorHAnsi" w:eastAsiaTheme="minorEastAsia" w:hAnsiTheme="minorHAnsi" w:cstheme="minorBidi"/>
          <w:b w:val="0"/>
          <w:caps w:val="0"/>
          <w:sz w:val="22"/>
          <w:szCs w:val="22"/>
        </w:rPr>
        <w:tab/>
      </w:r>
      <w:r>
        <w:t>simulation setup</w:t>
      </w:r>
      <w:r>
        <w:tab/>
      </w:r>
      <w:r>
        <w:fldChar w:fldCharType="begin"/>
      </w:r>
      <w:r>
        <w:instrText xml:space="preserve"> PAGEREF _Toc514246773 \h </w:instrText>
      </w:r>
      <w:r>
        <w:fldChar w:fldCharType="separate"/>
      </w:r>
      <w:r>
        <w:t>19</w:t>
      </w:r>
      <w:r>
        <w:fldChar w:fldCharType="end"/>
      </w:r>
    </w:p>
    <w:p w14:paraId="21D1603A" w14:textId="25643C39" w:rsidR="00A32BCB" w:rsidRDefault="00A32BCB">
      <w:pPr>
        <w:pStyle w:val="TOC2"/>
        <w:rPr>
          <w:rFonts w:asciiTheme="minorHAnsi" w:eastAsiaTheme="minorEastAsia" w:hAnsiTheme="minorHAnsi" w:cstheme="minorBidi"/>
          <w:b w:val="0"/>
          <w:caps w:val="0"/>
          <w:sz w:val="22"/>
          <w:szCs w:val="22"/>
        </w:rPr>
      </w:pPr>
      <w:r>
        <w:t>B.</w:t>
      </w:r>
      <w:r>
        <w:rPr>
          <w:rFonts w:asciiTheme="minorHAnsi" w:eastAsiaTheme="minorEastAsia" w:hAnsiTheme="minorHAnsi" w:cstheme="minorBidi"/>
          <w:b w:val="0"/>
          <w:caps w:val="0"/>
          <w:sz w:val="22"/>
          <w:szCs w:val="22"/>
        </w:rPr>
        <w:tab/>
      </w:r>
      <w:r>
        <w:t>MODEL VERIFICATION</w:t>
      </w:r>
      <w:r>
        <w:tab/>
      </w:r>
      <w:r>
        <w:fldChar w:fldCharType="begin"/>
      </w:r>
      <w:r>
        <w:instrText xml:space="preserve"> PAGEREF _Toc514246774 \h </w:instrText>
      </w:r>
      <w:r>
        <w:fldChar w:fldCharType="separate"/>
      </w:r>
      <w:r>
        <w:t>21</w:t>
      </w:r>
      <w:r>
        <w:fldChar w:fldCharType="end"/>
      </w:r>
    </w:p>
    <w:p w14:paraId="78656450" w14:textId="6475D025" w:rsidR="00A32BCB" w:rsidRDefault="00A32BCB">
      <w:pPr>
        <w:pStyle w:val="TOC2"/>
        <w:rPr>
          <w:rFonts w:asciiTheme="minorHAnsi" w:eastAsiaTheme="minorEastAsia" w:hAnsiTheme="minorHAnsi" w:cstheme="minorBidi"/>
          <w:b w:val="0"/>
          <w:caps w:val="0"/>
          <w:sz w:val="22"/>
          <w:szCs w:val="22"/>
        </w:rPr>
      </w:pPr>
      <w:r>
        <w:t>C.</w:t>
      </w:r>
      <w:r>
        <w:rPr>
          <w:rFonts w:asciiTheme="minorHAnsi" w:eastAsiaTheme="minorEastAsia" w:hAnsiTheme="minorHAnsi" w:cstheme="minorBidi"/>
          <w:b w:val="0"/>
          <w:caps w:val="0"/>
          <w:sz w:val="22"/>
          <w:szCs w:val="22"/>
        </w:rPr>
        <w:tab/>
      </w:r>
      <w:r>
        <w:t>decoupled dynamics</w:t>
      </w:r>
      <w:r>
        <w:tab/>
      </w:r>
      <w:r>
        <w:fldChar w:fldCharType="begin"/>
      </w:r>
      <w:r>
        <w:instrText xml:space="preserve"> PAGEREF _Toc514246775 \h </w:instrText>
      </w:r>
      <w:r>
        <w:fldChar w:fldCharType="separate"/>
      </w:r>
      <w:r>
        <w:t>23</w:t>
      </w:r>
      <w:r>
        <w:fldChar w:fldCharType="end"/>
      </w:r>
    </w:p>
    <w:p w14:paraId="64C649B2" w14:textId="3DFE742D" w:rsidR="00A32BCB" w:rsidRDefault="00A32BCB">
      <w:pPr>
        <w:pStyle w:val="TOC3"/>
        <w:rPr>
          <w:rFonts w:asciiTheme="minorHAnsi" w:eastAsiaTheme="minorEastAsia" w:hAnsiTheme="minorHAnsi" w:cstheme="minorBidi"/>
          <w:b w:val="0"/>
          <w:sz w:val="22"/>
          <w:szCs w:val="22"/>
        </w:rPr>
      </w:pPr>
      <w:r>
        <w:t>1.</w:t>
      </w:r>
      <w:r>
        <w:rPr>
          <w:rFonts w:asciiTheme="minorHAnsi" w:eastAsiaTheme="minorEastAsia" w:hAnsiTheme="minorHAnsi" w:cstheme="minorBidi"/>
          <w:b w:val="0"/>
          <w:sz w:val="22"/>
          <w:szCs w:val="22"/>
        </w:rPr>
        <w:tab/>
      </w:r>
      <w:r>
        <w:t>Heading Control</w:t>
      </w:r>
      <w:r>
        <w:tab/>
      </w:r>
      <w:r>
        <w:fldChar w:fldCharType="begin"/>
      </w:r>
      <w:r>
        <w:instrText xml:space="preserve"> PAGEREF _Toc514246776 \h </w:instrText>
      </w:r>
      <w:r>
        <w:fldChar w:fldCharType="separate"/>
      </w:r>
      <w:r>
        <w:t>23</w:t>
      </w:r>
      <w:r>
        <w:fldChar w:fldCharType="end"/>
      </w:r>
    </w:p>
    <w:p w14:paraId="26061C97" w14:textId="6D578A41" w:rsidR="00A32BCB" w:rsidRDefault="00A32BCB">
      <w:pPr>
        <w:pStyle w:val="TOC3"/>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Speed Control</w:t>
      </w:r>
      <w:r>
        <w:tab/>
      </w:r>
      <w:r>
        <w:fldChar w:fldCharType="begin"/>
      </w:r>
      <w:r>
        <w:instrText xml:space="preserve"> PAGEREF _Toc514246777 \h </w:instrText>
      </w:r>
      <w:r>
        <w:fldChar w:fldCharType="separate"/>
      </w:r>
      <w:r>
        <w:t>27</w:t>
      </w:r>
      <w:r>
        <w:fldChar w:fldCharType="end"/>
      </w:r>
    </w:p>
    <w:p w14:paraId="5383880C" w14:textId="69ACB614" w:rsidR="00A32BCB" w:rsidRDefault="00A32BCB">
      <w:pPr>
        <w:pStyle w:val="TOC2"/>
        <w:rPr>
          <w:rFonts w:asciiTheme="minorHAnsi" w:eastAsiaTheme="minorEastAsia" w:hAnsiTheme="minorHAnsi" w:cstheme="minorBidi"/>
          <w:b w:val="0"/>
          <w:caps w:val="0"/>
          <w:sz w:val="22"/>
          <w:szCs w:val="22"/>
        </w:rPr>
      </w:pPr>
      <w:r>
        <w:t>D.</w:t>
      </w:r>
      <w:r>
        <w:rPr>
          <w:rFonts w:asciiTheme="minorHAnsi" w:eastAsiaTheme="minorEastAsia" w:hAnsiTheme="minorHAnsi" w:cstheme="minorBidi"/>
          <w:b w:val="0"/>
          <w:caps w:val="0"/>
          <w:sz w:val="22"/>
          <w:szCs w:val="22"/>
        </w:rPr>
        <w:tab/>
      </w:r>
      <w:r>
        <w:t>simulation SUMMARY</w:t>
      </w:r>
      <w:r>
        <w:tab/>
      </w:r>
      <w:r>
        <w:fldChar w:fldCharType="begin"/>
      </w:r>
      <w:r>
        <w:instrText xml:space="preserve"> PAGEREF _Toc514246778 \h </w:instrText>
      </w:r>
      <w:r>
        <w:fldChar w:fldCharType="separate"/>
      </w:r>
      <w:r>
        <w:t>43</w:t>
      </w:r>
      <w:r>
        <w:fldChar w:fldCharType="end"/>
      </w:r>
    </w:p>
    <w:p w14:paraId="7807213A" w14:textId="46BB094E" w:rsidR="00A32BCB" w:rsidRDefault="00A32BCB">
      <w:pPr>
        <w:pStyle w:val="TOC1"/>
        <w:rPr>
          <w:rFonts w:asciiTheme="minorHAnsi" w:eastAsiaTheme="minorEastAsia" w:hAnsiTheme="minorHAnsi" w:cstheme="minorBidi"/>
          <w:b w:val="0"/>
          <w:caps w:val="0"/>
          <w:sz w:val="22"/>
          <w:szCs w:val="22"/>
        </w:rPr>
      </w:pPr>
      <w:r>
        <w:t>IV.</w:t>
      </w:r>
      <w:r>
        <w:rPr>
          <w:rFonts w:asciiTheme="minorHAnsi" w:eastAsiaTheme="minorEastAsia" w:hAnsiTheme="minorHAnsi" w:cstheme="minorBidi"/>
          <w:b w:val="0"/>
          <w:caps w:val="0"/>
          <w:sz w:val="22"/>
          <w:szCs w:val="22"/>
        </w:rPr>
        <w:tab/>
      </w:r>
      <w:r>
        <w:t>experimental results and analysis</w:t>
      </w:r>
      <w:r>
        <w:tab/>
      </w:r>
      <w:r>
        <w:fldChar w:fldCharType="begin"/>
      </w:r>
      <w:r>
        <w:instrText xml:space="preserve"> PAGEREF _Toc514246779 \h </w:instrText>
      </w:r>
      <w:r>
        <w:fldChar w:fldCharType="separate"/>
      </w:r>
      <w:r>
        <w:t>45</w:t>
      </w:r>
      <w:r>
        <w:fldChar w:fldCharType="end"/>
      </w:r>
    </w:p>
    <w:p w14:paraId="4492AB5A" w14:textId="1C96A940" w:rsidR="00A32BCB" w:rsidRDefault="00A32BCB">
      <w:pPr>
        <w:pStyle w:val="TOC2"/>
        <w:rPr>
          <w:rFonts w:asciiTheme="minorHAnsi" w:eastAsiaTheme="minorEastAsia" w:hAnsiTheme="minorHAnsi" w:cstheme="minorBidi"/>
          <w:b w:val="0"/>
          <w:caps w:val="0"/>
          <w:sz w:val="22"/>
          <w:szCs w:val="22"/>
        </w:rPr>
      </w:pPr>
      <w:r>
        <w:t>A.</w:t>
      </w:r>
      <w:r>
        <w:rPr>
          <w:rFonts w:asciiTheme="minorHAnsi" w:eastAsiaTheme="minorEastAsia" w:hAnsiTheme="minorHAnsi" w:cstheme="minorBidi"/>
          <w:b w:val="0"/>
          <w:caps w:val="0"/>
          <w:sz w:val="22"/>
          <w:szCs w:val="22"/>
        </w:rPr>
        <w:tab/>
      </w:r>
      <w:r>
        <w:t>experimental setup</w:t>
      </w:r>
      <w:r>
        <w:tab/>
      </w:r>
      <w:r>
        <w:fldChar w:fldCharType="begin"/>
      </w:r>
      <w:r>
        <w:instrText xml:space="preserve"> PAGEREF _Toc514246780 \h </w:instrText>
      </w:r>
      <w:r>
        <w:fldChar w:fldCharType="separate"/>
      </w:r>
      <w:r>
        <w:t>45</w:t>
      </w:r>
      <w:r>
        <w:fldChar w:fldCharType="end"/>
      </w:r>
    </w:p>
    <w:p w14:paraId="49C46A25" w14:textId="4C5E681D" w:rsidR="00A32BCB" w:rsidRDefault="00A32BCB">
      <w:pPr>
        <w:pStyle w:val="TOC3"/>
        <w:rPr>
          <w:rFonts w:asciiTheme="minorHAnsi" w:eastAsiaTheme="minorEastAsia" w:hAnsiTheme="minorHAnsi" w:cstheme="minorBidi"/>
          <w:b w:val="0"/>
          <w:sz w:val="22"/>
          <w:szCs w:val="22"/>
        </w:rPr>
      </w:pPr>
      <w:r>
        <w:t>1.</w:t>
      </w:r>
      <w:r>
        <w:rPr>
          <w:rFonts w:asciiTheme="minorHAnsi" w:eastAsiaTheme="minorEastAsia" w:hAnsiTheme="minorHAnsi" w:cstheme="minorBidi"/>
          <w:b w:val="0"/>
          <w:sz w:val="22"/>
          <w:szCs w:val="22"/>
        </w:rPr>
        <w:tab/>
      </w:r>
      <w:r>
        <w:t>KF-USV Software and Controller Implementation</w:t>
      </w:r>
      <w:r>
        <w:tab/>
      </w:r>
      <w:r>
        <w:fldChar w:fldCharType="begin"/>
      </w:r>
      <w:r>
        <w:instrText xml:space="preserve"> PAGEREF _Toc514246781 \h </w:instrText>
      </w:r>
      <w:r>
        <w:fldChar w:fldCharType="separate"/>
      </w:r>
      <w:r>
        <w:t>45</w:t>
      </w:r>
      <w:r>
        <w:fldChar w:fldCharType="end"/>
      </w:r>
    </w:p>
    <w:p w14:paraId="0F28EE1A" w14:textId="46B95E25" w:rsidR="00A32BCB" w:rsidRDefault="00A32BCB">
      <w:pPr>
        <w:pStyle w:val="TOC3"/>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Sensor Integration and Feedback Management</w:t>
      </w:r>
      <w:r>
        <w:tab/>
      </w:r>
      <w:r>
        <w:fldChar w:fldCharType="begin"/>
      </w:r>
      <w:r>
        <w:instrText xml:space="preserve"> PAGEREF _Toc514246782 \h </w:instrText>
      </w:r>
      <w:r>
        <w:fldChar w:fldCharType="separate"/>
      </w:r>
      <w:r>
        <w:t>46</w:t>
      </w:r>
      <w:r>
        <w:fldChar w:fldCharType="end"/>
      </w:r>
    </w:p>
    <w:p w14:paraId="30431B10" w14:textId="57C5F6CF" w:rsidR="00A32BCB" w:rsidRDefault="00A32BCB">
      <w:pPr>
        <w:pStyle w:val="TOC3"/>
        <w:rPr>
          <w:rFonts w:asciiTheme="minorHAnsi" w:eastAsiaTheme="minorEastAsia" w:hAnsiTheme="minorHAnsi" w:cstheme="minorBidi"/>
          <w:b w:val="0"/>
          <w:sz w:val="22"/>
          <w:szCs w:val="22"/>
        </w:rPr>
      </w:pPr>
      <w:r>
        <w:t>3.</w:t>
      </w:r>
      <w:r>
        <w:rPr>
          <w:rFonts w:asciiTheme="minorHAnsi" w:eastAsiaTheme="minorEastAsia" w:hAnsiTheme="minorHAnsi" w:cstheme="minorBidi"/>
          <w:b w:val="0"/>
          <w:sz w:val="22"/>
          <w:szCs w:val="22"/>
        </w:rPr>
        <w:tab/>
      </w:r>
      <w:r>
        <w:t>Test Site Locations</w:t>
      </w:r>
      <w:r>
        <w:tab/>
      </w:r>
      <w:r>
        <w:fldChar w:fldCharType="begin"/>
      </w:r>
      <w:r>
        <w:instrText xml:space="preserve"> PAGEREF _Toc514246783 \h </w:instrText>
      </w:r>
      <w:r>
        <w:fldChar w:fldCharType="separate"/>
      </w:r>
      <w:r>
        <w:t>47</w:t>
      </w:r>
      <w:r>
        <w:fldChar w:fldCharType="end"/>
      </w:r>
    </w:p>
    <w:p w14:paraId="1971F075" w14:textId="306506B8" w:rsidR="00A32BCB" w:rsidRDefault="00A32BCB">
      <w:pPr>
        <w:pStyle w:val="TOC3"/>
        <w:rPr>
          <w:rFonts w:asciiTheme="minorHAnsi" w:eastAsiaTheme="minorEastAsia" w:hAnsiTheme="minorHAnsi" w:cstheme="minorBidi"/>
          <w:b w:val="0"/>
          <w:sz w:val="22"/>
          <w:szCs w:val="22"/>
        </w:rPr>
      </w:pPr>
      <w:r>
        <w:rPr>
          <w:lang w:eastAsia="ko-KR"/>
        </w:rPr>
        <w:t>4.</w:t>
      </w:r>
      <w:r>
        <w:rPr>
          <w:rFonts w:asciiTheme="minorHAnsi" w:eastAsiaTheme="minorEastAsia" w:hAnsiTheme="minorHAnsi" w:cstheme="minorBidi"/>
          <w:b w:val="0"/>
          <w:sz w:val="22"/>
          <w:szCs w:val="22"/>
        </w:rPr>
        <w:tab/>
      </w:r>
      <w:r>
        <w:rPr>
          <w:lang w:eastAsia="ko-KR"/>
        </w:rPr>
        <w:t>Testing Apparatus and Associated Hardware</w:t>
      </w:r>
      <w:r>
        <w:tab/>
      </w:r>
      <w:r>
        <w:fldChar w:fldCharType="begin"/>
      </w:r>
      <w:r>
        <w:instrText xml:space="preserve"> PAGEREF _Toc514246784 \h </w:instrText>
      </w:r>
      <w:r>
        <w:fldChar w:fldCharType="separate"/>
      </w:r>
      <w:r>
        <w:t>49</w:t>
      </w:r>
      <w:r>
        <w:fldChar w:fldCharType="end"/>
      </w:r>
    </w:p>
    <w:p w14:paraId="43228275" w14:textId="72705D27" w:rsidR="00A32BCB" w:rsidRDefault="00A32BCB">
      <w:pPr>
        <w:pStyle w:val="TOC3"/>
        <w:rPr>
          <w:rFonts w:asciiTheme="minorHAnsi" w:eastAsiaTheme="minorEastAsia" w:hAnsiTheme="minorHAnsi" w:cstheme="minorBidi"/>
          <w:b w:val="0"/>
          <w:sz w:val="22"/>
          <w:szCs w:val="22"/>
        </w:rPr>
      </w:pPr>
      <w:r>
        <w:rPr>
          <w:lang w:eastAsia="ko-KR"/>
        </w:rPr>
        <w:t>5.</w:t>
      </w:r>
      <w:r>
        <w:rPr>
          <w:rFonts w:asciiTheme="minorHAnsi" w:eastAsiaTheme="minorEastAsia" w:hAnsiTheme="minorHAnsi" w:cstheme="minorBidi"/>
          <w:b w:val="0"/>
          <w:sz w:val="22"/>
          <w:szCs w:val="22"/>
        </w:rPr>
        <w:tab/>
      </w:r>
      <w:r>
        <w:rPr>
          <w:lang w:eastAsia="ko-KR"/>
        </w:rPr>
        <w:t>Environmental Considerations</w:t>
      </w:r>
      <w:r>
        <w:tab/>
      </w:r>
      <w:r>
        <w:fldChar w:fldCharType="begin"/>
      </w:r>
      <w:r>
        <w:instrText xml:space="preserve"> PAGEREF _Toc514246785 \h </w:instrText>
      </w:r>
      <w:r>
        <w:fldChar w:fldCharType="separate"/>
      </w:r>
      <w:r>
        <w:t>52</w:t>
      </w:r>
      <w:r>
        <w:fldChar w:fldCharType="end"/>
      </w:r>
    </w:p>
    <w:p w14:paraId="1DF3A70F" w14:textId="42A74FC7" w:rsidR="00A32BCB" w:rsidRDefault="00A32BCB">
      <w:pPr>
        <w:pStyle w:val="TOC2"/>
        <w:rPr>
          <w:rFonts w:asciiTheme="minorHAnsi" w:eastAsiaTheme="minorEastAsia" w:hAnsiTheme="minorHAnsi" w:cstheme="minorBidi"/>
          <w:b w:val="0"/>
          <w:caps w:val="0"/>
          <w:sz w:val="22"/>
          <w:szCs w:val="22"/>
        </w:rPr>
      </w:pPr>
      <w:r>
        <w:rPr>
          <w:lang w:eastAsia="ko-KR"/>
        </w:rPr>
        <w:t>B.</w:t>
      </w:r>
      <w:r>
        <w:rPr>
          <w:rFonts w:asciiTheme="minorHAnsi" w:eastAsiaTheme="minorEastAsia" w:hAnsiTheme="minorHAnsi" w:cstheme="minorBidi"/>
          <w:b w:val="0"/>
          <w:caps w:val="0"/>
          <w:sz w:val="22"/>
          <w:szCs w:val="22"/>
        </w:rPr>
        <w:tab/>
      </w:r>
      <w:r>
        <w:rPr>
          <w:lang w:eastAsia="ko-KR"/>
        </w:rPr>
        <w:t>experimental testing approach</w:t>
      </w:r>
      <w:r>
        <w:tab/>
      </w:r>
      <w:r>
        <w:fldChar w:fldCharType="begin"/>
      </w:r>
      <w:r>
        <w:instrText xml:space="preserve"> PAGEREF _Toc514246786 \h </w:instrText>
      </w:r>
      <w:r>
        <w:fldChar w:fldCharType="separate"/>
      </w:r>
      <w:r>
        <w:t>52</w:t>
      </w:r>
      <w:r>
        <w:fldChar w:fldCharType="end"/>
      </w:r>
    </w:p>
    <w:p w14:paraId="275CBB26" w14:textId="4B37F929" w:rsidR="00A32BCB" w:rsidRDefault="00A32BCB">
      <w:pPr>
        <w:pStyle w:val="TOC2"/>
        <w:rPr>
          <w:rFonts w:asciiTheme="minorHAnsi" w:eastAsiaTheme="minorEastAsia" w:hAnsiTheme="minorHAnsi" w:cstheme="minorBidi"/>
          <w:b w:val="0"/>
          <w:caps w:val="0"/>
          <w:sz w:val="22"/>
          <w:szCs w:val="22"/>
        </w:rPr>
      </w:pPr>
      <w:r>
        <w:t>C.</w:t>
      </w:r>
      <w:r>
        <w:rPr>
          <w:rFonts w:asciiTheme="minorHAnsi" w:eastAsiaTheme="minorEastAsia" w:hAnsiTheme="minorHAnsi" w:cstheme="minorBidi"/>
          <w:b w:val="0"/>
          <w:caps w:val="0"/>
          <w:sz w:val="22"/>
          <w:szCs w:val="22"/>
        </w:rPr>
        <w:tab/>
      </w:r>
      <w:r>
        <w:t>Decoupled dynamics</w:t>
      </w:r>
      <w:r>
        <w:tab/>
      </w:r>
      <w:r>
        <w:fldChar w:fldCharType="begin"/>
      </w:r>
      <w:r>
        <w:instrText xml:space="preserve"> PAGEREF _Toc514246787 \h </w:instrText>
      </w:r>
      <w:r>
        <w:fldChar w:fldCharType="separate"/>
      </w:r>
      <w:r>
        <w:t>53</w:t>
      </w:r>
      <w:r>
        <w:fldChar w:fldCharType="end"/>
      </w:r>
    </w:p>
    <w:p w14:paraId="2B846C55" w14:textId="1822056A" w:rsidR="00A32BCB" w:rsidRDefault="00A32BCB">
      <w:pPr>
        <w:pStyle w:val="TOC3"/>
        <w:rPr>
          <w:rFonts w:asciiTheme="minorHAnsi" w:eastAsiaTheme="minorEastAsia" w:hAnsiTheme="minorHAnsi" w:cstheme="minorBidi"/>
          <w:b w:val="0"/>
          <w:sz w:val="22"/>
          <w:szCs w:val="22"/>
        </w:rPr>
      </w:pPr>
      <w:r>
        <w:t>1.</w:t>
      </w:r>
      <w:r>
        <w:rPr>
          <w:rFonts w:asciiTheme="minorHAnsi" w:eastAsiaTheme="minorEastAsia" w:hAnsiTheme="minorHAnsi" w:cstheme="minorBidi"/>
          <w:b w:val="0"/>
          <w:sz w:val="22"/>
          <w:szCs w:val="22"/>
        </w:rPr>
        <w:tab/>
      </w:r>
      <w:r>
        <w:t>Heading Control</w:t>
      </w:r>
      <w:r>
        <w:tab/>
      </w:r>
      <w:r>
        <w:fldChar w:fldCharType="begin"/>
      </w:r>
      <w:r>
        <w:instrText xml:space="preserve"> PAGEREF _Toc514246788 \h </w:instrText>
      </w:r>
      <w:r>
        <w:fldChar w:fldCharType="separate"/>
      </w:r>
      <w:r>
        <w:t>53</w:t>
      </w:r>
      <w:r>
        <w:fldChar w:fldCharType="end"/>
      </w:r>
    </w:p>
    <w:p w14:paraId="123CD651" w14:textId="034B9574" w:rsidR="00A32BCB" w:rsidRDefault="00A32BCB">
      <w:pPr>
        <w:pStyle w:val="TOC3"/>
        <w:rPr>
          <w:rFonts w:asciiTheme="minorHAnsi" w:eastAsiaTheme="minorEastAsia" w:hAnsiTheme="minorHAnsi" w:cstheme="minorBidi"/>
          <w:b w:val="0"/>
          <w:sz w:val="22"/>
          <w:szCs w:val="22"/>
        </w:rPr>
      </w:pPr>
      <w:r>
        <w:rPr>
          <w:lang w:eastAsia="ko-KR"/>
        </w:rPr>
        <w:t>2.</w:t>
      </w:r>
      <w:r>
        <w:rPr>
          <w:rFonts w:asciiTheme="minorHAnsi" w:eastAsiaTheme="minorEastAsia" w:hAnsiTheme="minorHAnsi" w:cstheme="minorBidi"/>
          <w:b w:val="0"/>
          <w:sz w:val="22"/>
          <w:szCs w:val="22"/>
        </w:rPr>
        <w:tab/>
      </w:r>
      <w:r>
        <w:rPr>
          <w:lang w:eastAsia="ko-KR"/>
        </w:rPr>
        <w:t>Speed Control</w:t>
      </w:r>
      <w:r>
        <w:tab/>
      </w:r>
      <w:r>
        <w:fldChar w:fldCharType="begin"/>
      </w:r>
      <w:r>
        <w:instrText xml:space="preserve"> PAGEREF _Toc514246789 \h </w:instrText>
      </w:r>
      <w:r>
        <w:fldChar w:fldCharType="separate"/>
      </w:r>
      <w:r>
        <w:t>56</w:t>
      </w:r>
      <w:r>
        <w:fldChar w:fldCharType="end"/>
      </w:r>
    </w:p>
    <w:p w14:paraId="42F6A84F" w14:textId="2AAB433B" w:rsidR="00A32BCB" w:rsidRDefault="00A32BCB">
      <w:pPr>
        <w:pStyle w:val="TOC2"/>
        <w:rPr>
          <w:rFonts w:asciiTheme="minorHAnsi" w:eastAsiaTheme="minorEastAsia" w:hAnsiTheme="minorHAnsi" w:cstheme="minorBidi"/>
          <w:b w:val="0"/>
          <w:caps w:val="0"/>
          <w:sz w:val="22"/>
          <w:szCs w:val="22"/>
        </w:rPr>
      </w:pPr>
      <w:r>
        <w:t>D.</w:t>
      </w:r>
      <w:r>
        <w:rPr>
          <w:rFonts w:asciiTheme="minorHAnsi" w:eastAsiaTheme="minorEastAsia" w:hAnsiTheme="minorHAnsi" w:cstheme="minorBidi"/>
          <w:b w:val="0"/>
          <w:caps w:val="0"/>
          <w:sz w:val="22"/>
          <w:szCs w:val="22"/>
        </w:rPr>
        <w:tab/>
      </w:r>
      <w:r>
        <w:t>coupled dynamics</w:t>
      </w:r>
      <w:r>
        <w:tab/>
      </w:r>
      <w:r>
        <w:fldChar w:fldCharType="begin"/>
      </w:r>
      <w:r>
        <w:instrText xml:space="preserve"> PAGEREF _Toc514246790 \h </w:instrText>
      </w:r>
      <w:r>
        <w:fldChar w:fldCharType="separate"/>
      </w:r>
      <w:r>
        <w:t>65</w:t>
      </w:r>
      <w:r>
        <w:fldChar w:fldCharType="end"/>
      </w:r>
    </w:p>
    <w:p w14:paraId="0BA3B219" w14:textId="434C06AC" w:rsidR="00A32BCB" w:rsidRDefault="00A32BCB">
      <w:pPr>
        <w:pStyle w:val="TOC2"/>
        <w:rPr>
          <w:rFonts w:asciiTheme="minorHAnsi" w:eastAsiaTheme="minorEastAsia" w:hAnsiTheme="minorHAnsi" w:cstheme="minorBidi"/>
          <w:b w:val="0"/>
          <w:caps w:val="0"/>
          <w:sz w:val="22"/>
          <w:szCs w:val="22"/>
        </w:rPr>
      </w:pPr>
      <w:r>
        <w:lastRenderedPageBreak/>
        <w:t>E.</w:t>
      </w:r>
      <w:r>
        <w:rPr>
          <w:rFonts w:asciiTheme="minorHAnsi" w:eastAsiaTheme="minorEastAsia" w:hAnsiTheme="minorHAnsi" w:cstheme="minorBidi"/>
          <w:b w:val="0"/>
          <w:caps w:val="0"/>
          <w:sz w:val="22"/>
          <w:szCs w:val="22"/>
        </w:rPr>
        <w:tab/>
      </w:r>
      <w:r>
        <w:t>experimental SUMMARY</w:t>
      </w:r>
      <w:r>
        <w:tab/>
      </w:r>
      <w:r>
        <w:fldChar w:fldCharType="begin"/>
      </w:r>
      <w:r>
        <w:instrText xml:space="preserve"> PAGEREF _Toc514246791 \h </w:instrText>
      </w:r>
      <w:r>
        <w:fldChar w:fldCharType="separate"/>
      </w:r>
      <w:r>
        <w:t>70</w:t>
      </w:r>
      <w:r>
        <w:fldChar w:fldCharType="end"/>
      </w:r>
    </w:p>
    <w:p w14:paraId="21F422EE" w14:textId="34D9C638" w:rsidR="00A32BCB" w:rsidRDefault="00A32BCB">
      <w:pPr>
        <w:pStyle w:val="TOC1"/>
        <w:rPr>
          <w:rFonts w:asciiTheme="minorHAnsi" w:eastAsiaTheme="minorEastAsia" w:hAnsiTheme="minorHAnsi" w:cstheme="minorBidi"/>
          <w:b w:val="0"/>
          <w:caps w:val="0"/>
          <w:sz w:val="22"/>
          <w:szCs w:val="22"/>
        </w:rPr>
      </w:pPr>
      <w:r>
        <w:t>V.</w:t>
      </w:r>
      <w:r>
        <w:rPr>
          <w:rFonts w:asciiTheme="minorHAnsi" w:eastAsiaTheme="minorEastAsia" w:hAnsiTheme="minorHAnsi" w:cstheme="minorBidi"/>
          <w:b w:val="0"/>
          <w:caps w:val="0"/>
          <w:sz w:val="22"/>
          <w:szCs w:val="22"/>
        </w:rPr>
        <w:tab/>
      </w:r>
      <w:r>
        <w:t>CONCLUSION(S)</w:t>
      </w:r>
      <w:r>
        <w:tab/>
      </w:r>
      <w:r>
        <w:fldChar w:fldCharType="begin"/>
      </w:r>
      <w:r>
        <w:instrText xml:space="preserve"> PAGEREF _Toc514246792 \h </w:instrText>
      </w:r>
      <w:r>
        <w:fldChar w:fldCharType="separate"/>
      </w:r>
      <w:r>
        <w:t>73</w:t>
      </w:r>
      <w:r>
        <w:fldChar w:fldCharType="end"/>
      </w:r>
    </w:p>
    <w:p w14:paraId="2DECC0A1" w14:textId="5E1DCB95" w:rsidR="00A32BCB" w:rsidRDefault="00A32BCB">
      <w:pPr>
        <w:pStyle w:val="TOC2"/>
        <w:rPr>
          <w:rFonts w:asciiTheme="minorHAnsi" w:eastAsiaTheme="minorEastAsia" w:hAnsiTheme="minorHAnsi" w:cstheme="minorBidi"/>
          <w:b w:val="0"/>
          <w:caps w:val="0"/>
          <w:sz w:val="22"/>
          <w:szCs w:val="22"/>
        </w:rPr>
      </w:pPr>
      <w:r>
        <w:t>A.</w:t>
      </w:r>
      <w:r>
        <w:rPr>
          <w:rFonts w:asciiTheme="minorHAnsi" w:eastAsiaTheme="minorEastAsia" w:hAnsiTheme="minorHAnsi" w:cstheme="minorBidi"/>
          <w:b w:val="0"/>
          <w:caps w:val="0"/>
          <w:sz w:val="22"/>
          <w:szCs w:val="22"/>
        </w:rPr>
        <w:tab/>
      </w:r>
      <w:r>
        <w:t>simulation and experimental comparison</w:t>
      </w:r>
      <w:r>
        <w:tab/>
      </w:r>
      <w:r>
        <w:fldChar w:fldCharType="begin"/>
      </w:r>
      <w:r>
        <w:instrText xml:space="preserve"> PAGEREF _Toc514246793 \h </w:instrText>
      </w:r>
      <w:r>
        <w:fldChar w:fldCharType="separate"/>
      </w:r>
      <w:r>
        <w:t>73</w:t>
      </w:r>
      <w:r>
        <w:fldChar w:fldCharType="end"/>
      </w:r>
    </w:p>
    <w:p w14:paraId="6EA6B4DB" w14:textId="10126C9D" w:rsidR="00A32BCB" w:rsidRDefault="00A32BCB">
      <w:pPr>
        <w:pStyle w:val="TOC2"/>
        <w:rPr>
          <w:rFonts w:asciiTheme="minorHAnsi" w:eastAsiaTheme="minorEastAsia" w:hAnsiTheme="minorHAnsi" w:cstheme="minorBidi"/>
          <w:b w:val="0"/>
          <w:caps w:val="0"/>
          <w:sz w:val="22"/>
          <w:szCs w:val="22"/>
        </w:rPr>
      </w:pPr>
      <w:r>
        <w:t>B.</w:t>
      </w:r>
      <w:r>
        <w:rPr>
          <w:rFonts w:asciiTheme="minorHAnsi" w:eastAsiaTheme="minorEastAsia" w:hAnsiTheme="minorHAnsi" w:cstheme="minorBidi"/>
          <w:b w:val="0"/>
          <w:caps w:val="0"/>
          <w:sz w:val="22"/>
          <w:szCs w:val="22"/>
        </w:rPr>
        <w:tab/>
      </w:r>
      <w:r>
        <w:t>controller technique benefits analysis</w:t>
      </w:r>
      <w:r>
        <w:tab/>
      </w:r>
      <w:r>
        <w:fldChar w:fldCharType="begin"/>
      </w:r>
      <w:r>
        <w:instrText xml:space="preserve"> PAGEREF _Toc514246794 \h </w:instrText>
      </w:r>
      <w:r>
        <w:fldChar w:fldCharType="separate"/>
      </w:r>
      <w:r>
        <w:t>75</w:t>
      </w:r>
      <w:r>
        <w:fldChar w:fldCharType="end"/>
      </w:r>
    </w:p>
    <w:p w14:paraId="0C7523A2" w14:textId="71B0D0C1" w:rsidR="00A32BCB" w:rsidRDefault="00A32BCB">
      <w:pPr>
        <w:pStyle w:val="TOC2"/>
        <w:rPr>
          <w:rFonts w:asciiTheme="minorHAnsi" w:eastAsiaTheme="minorEastAsia" w:hAnsiTheme="minorHAnsi" w:cstheme="minorBidi"/>
          <w:b w:val="0"/>
          <w:caps w:val="0"/>
          <w:sz w:val="22"/>
          <w:szCs w:val="22"/>
        </w:rPr>
      </w:pPr>
      <w:r>
        <w:t>C.</w:t>
      </w:r>
      <w:r>
        <w:rPr>
          <w:rFonts w:asciiTheme="minorHAnsi" w:eastAsiaTheme="minorEastAsia" w:hAnsiTheme="minorHAnsi" w:cstheme="minorBidi"/>
          <w:b w:val="0"/>
          <w:caps w:val="0"/>
          <w:sz w:val="22"/>
          <w:szCs w:val="22"/>
        </w:rPr>
        <w:tab/>
      </w:r>
      <w:r>
        <w:t>proposal for future studies</w:t>
      </w:r>
      <w:r>
        <w:tab/>
      </w:r>
      <w:r>
        <w:fldChar w:fldCharType="begin"/>
      </w:r>
      <w:r>
        <w:instrText xml:space="preserve"> PAGEREF _Toc514246795 \h </w:instrText>
      </w:r>
      <w:r>
        <w:fldChar w:fldCharType="separate"/>
      </w:r>
      <w:r>
        <w:t>75</w:t>
      </w:r>
      <w:r>
        <w:fldChar w:fldCharType="end"/>
      </w:r>
    </w:p>
    <w:p w14:paraId="04E4AAE3" w14:textId="2A89E051" w:rsidR="00A32BCB" w:rsidRDefault="00A32BCB">
      <w:pPr>
        <w:pStyle w:val="TOC1"/>
        <w:rPr>
          <w:rFonts w:asciiTheme="minorHAnsi" w:eastAsiaTheme="minorEastAsia" w:hAnsiTheme="minorHAnsi" w:cstheme="minorBidi"/>
          <w:b w:val="0"/>
          <w:caps w:val="0"/>
          <w:sz w:val="22"/>
          <w:szCs w:val="22"/>
        </w:rPr>
      </w:pPr>
      <w:r>
        <w:t>List of References</w:t>
      </w:r>
      <w:r>
        <w:tab/>
      </w:r>
      <w:r>
        <w:fldChar w:fldCharType="begin"/>
      </w:r>
      <w:r>
        <w:instrText xml:space="preserve"> PAGEREF _Toc514246796 \h </w:instrText>
      </w:r>
      <w:r>
        <w:fldChar w:fldCharType="separate"/>
      </w:r>
      <w:r>
        <w:t>77</w:t>
      </w:r>
      <w:r>
        <w:fldChar w:fldCharType="end"/>
      </w:r>
    </w:p>
    <w:p w14:paraId="537C804F" w14:textId="4832C5CA" w:rsidR="00A32BCB" w:rsidRDefault="00A32BCB">
      <w:pPr>
        <w:pStyle w:val="TOC1"/>
        <w:rPr>
          <w:rFonts w:asciiTheme="minorHAnsi" w:eastAsiaTheme="minorEastAsia" w:hAnsiTheme="minorHAnsi" w:cstheme="minorBidi"/>
          <w:b w:val="0"/>
          <w:caps w:val="0"/>
          <w:sz w:val="22"/>
          <w:szCs w:val="22"/>
        </w:rPr>
      </w:pPr>
      <w:r>
        <w:t>initial distribution list</w:t>
      </w:r>
      <w:r>
        <w:tab/>
      </w:r>
      <w:r>
        <w:fldChar w:fldCharType="begin"/>
      </w:r>
      <w:r>
        <w:instrText xml:space="preserve"> PAGEREF _Toc514246797 \h </w:instrText>
      </w:r>
      <w:r>
        <w:fldChar w:fldCharType="separate"/>
      </w:r>
      <w:r>
        <w:t>81</w:t>
      </w:r>
      <w:r>
        <w:fldChar w:fldCharType="end"/>
      </w:r>
    </w:p>
    <w:p w14:paraId="15413F9E" w14:textId="77777777" w:rsidR="00EB056A" w:rsidRPr="00A24B57" w:rsidRDefault="00EB056A" w:rsidP="00EB056A">
      <w:pPr>
        <w:pStyle w:val="AllParagraph"/>
      </w:pPr>
      <w:r>
        <w:fldChar w:fldCharType="end"/>
      </w:r>
    </w:p>
    <w:p w14:paraId="03325629" w14:textId="4E17785F" w:rsidR="00EB056A" w:rsidRPr="002B76CB" w:rsidRDefault="00EB056A" w:rsidP="00EB056A">
      <w:pPr>
        <w:jc w:val="left"/>
        <w:rPr>
          <w:b/>
          <w:sz w:val="28"/>
        </w:rPr>
      </w:pPr>
      <w:r w:rsidRPr="002B76CB">
        <w:br w:type="page"/>
      </w:r>
    </w:p>
    <w:p w14:paraId="13A52513" w14:textId="3DDBAFDA" w:rsidR="00EB056A" w:rsidRPr="002B76CB" w:rsidRDefault="00EB056A" w:rsidP="00EB056A">
      <w:pPr>
        <w:pStyle w:val="CoverPagesHeading"/>
      </w:pPr>
      <w:r w:rsidRPr="002B76CB">
        <w:lastRenderedPageBreak/>
        <w:t>LIST OF FIGURES</w:t>
      </w:r>
      <w:r>
        <w:t xml:space="preserve"> </w:t>
      </w:r>
    </w:p>
    <w:p w14:paraId="76848910" w14:textId="68FDCC35" w:rsidR="00A32BCB" w:rsidRDefault="00EB056A">
      <w:pPr>
        <w:pStyle w:val="TableofFigures"/>
        <w:rPr>
          <w:rFonts w:asciiTheme="minorHAnsi" w:eastAsiaTheme="minorEastAsia" w:hAnsiTheme="minorHAnsi" w:cstheme="minorBidi"/>
          <w:sz w:val="22"/>
          <w:szCs w:val="22"/>
        </w:rPr>
      </w:pPr>
      <w:r>
        <w:fldChar w:fldCharType="begin"/>
      </w:r>
      <w:r>
        <w:instrText xml:space="preserve"> TOC \t "FIGURE TITLE" \c </w:instrText>
      </w:r>
      <w:r>
        <w:fldChar w:fldCharType="separate"/>
      </w:r>
      <w:r w:rsidR="00A32BCB">
        <w:t>Figure 1.</w:t>
      </w:r>
      <w:r w:rsidR="00A32BCB">
        <w:rPr>
          <w:rFonts w:asciiTheme="minorHAnsi" w:eastAsiaTheme="minorEastAsia" w:hAnsiTheme="minorHAnsi" w:cstheme="minorBidi"/>
          <w:sz w:val="22"/>
          <w:szCs w:val="22"/>
        </w:rPr>
        <w:tab/>
      </w:r>
      <w:r w:rsidR="00A32BCB">
        <w:t xml:space="preserve">Step Response of a Generic Second Order System and Performance Characteristic. Source: </w:t>
      </w:r>
      <w:r w:rsidR="00A32BCB" w:rsidRPr="00E24D72">
        <w:rPr>
          <w:bCs/>
        </w:rPr>
        <w:t>[5]</w:t>
      </w:r>
      <w:r w:rsidR="00A32BCB">
        <w:t>.</w:t>
      </w:r>
      <w:r w:rsidR="00A32BCB">
        <w:tab/>
      </w:r>
      <w:r w:rsidR="00A32BCB">
        <w:fldChar w:fldCharType="begin"/>
      </w:r>
      <w:r w:rsidR="00A32BCB">
        <w:instrText xml:space="preserve"> PAGEREF _Toc514246798 \h </w:instrText>
      </w:r>
      <w:r w:rsidR="00A32BCB">
        <w:fldChar w:fldCharType="separate"/>
      </w:r>
      <w:r w:rsidR="00A32BCB">
        <w:t>2</w:t>
      </w:r>
      <w:r w:rsidR="00A32BCB">
        <w:fldChar w:fldCharType="end"/>
      </w:r>
    </w:p>
    <w:p w14:paraId="558B1369" w14:textId="7FDD1507" w:rsidR="00A32BCB" w:rsidRDefault="00A32BCB">
      <w:pPr>
        <w:pStyle w:val="TableofFigures"/>
        <w:rPr>
          <w:rFonts w:asciiTheme="minorHAnsi" w:eastAsiaTheme="minorEastAsia" w:hAnsiTheme="minorHAnsi" w:cstheme="minorBidi"/>
          <w:sz w:val="22"/>
          <w:szCs w:val="22"/>
        </w:rPr>
      </w:pPr>
      <w:r>
        <w:t>Figure 2.</w:t>
      </w:r>
      <w:r>
        <w:rPr>
          <w:rFonts w:asciiTheme="minorHAnsi" w:eastAsiaTheme="minorEastAsia" w:hAnsiTheme="minorHAnsi" w:cstheme="minorBidi"/>
          <w:sz w:val="22"/>
          <w:szCs w:val="22"/>
        </w:rPr>
        <w:tab/>
      </w:r>
      <w:r>
        <w:t xml:space="preserve">6 DOF Coordinate Frame. Adapted from </w:t>
      </w:r>
      <w:r w:rsidRPr="00E24D72">
        <w:rPr>
          <w:bCs/>
        </w:rPr>
        <w:t>[8]</w:t>
      </w:r>
      <w:r>
        <w:tab/>
      </w:r>
      <w:r>
        <w:fldChar w:fldCharType="begin"/>
      </w:r>
      <w:r>
        <w:instrText xml:space="preserve"> PAGEREF _Toc514246799 \h </w:instrText>
      </w:r>
      <w:r>
        <w:fldChar w:fldCharType="separate"/>
      </w:r>
      <w:r>
        <w:t>3</w:t>
      </w:r>
      <w:r>
        <w:fldChar w:fldCharType="end"/>
      </w:r>
    </w:p>
    <w:p w14:paraId="537492DD" w14:textId="614364C8" w:rsidR="00A32BCB" w:rsidRDefault="00A32BCB">
      <w:pPr>
        <w:pStyle w:val="TableofFigures"/>
        <w:rPr>
          <w:rFonts w:asciiTheme="minorHAnsi" w:eastAsiaTheme="minorEastAsia" w:hAnsiTheme="minorHAnsi" w:cstheme="minorBidi"/>
          <w:sz w:val="22"/>
          <w:szCs w:val="22"/>
        </w:rPr>
      </w:pPr>
      <w:r>
        <w:t>Figure 3.</w:t>
      </w:r>
      <w:r>
        <w:rPr>
          <w:rFonts w:asciiTheme="minorHAnsi" w:eastAsiaTheme="minorEastAsia" w:hAnsiTheme="minorHAnsi" w:cstheme="minorBidi"/>
          <w:sz w:val="22"/>
          <w:szCs w:val="22"/>
        </w:rPr>
        <w:tab/>
      </w:r>
      <w:r>
        <w:t xml:space="preserve">CLEARPATH Robotics™ KINGFISHER. Source: </w:t>
      </w:r>
      <w:r w:rsidRPr="00E24D72">
        <w:rPr>
          <w:bCs/>
        </w:rPr>
        <w:t>[8]</w:t>
      </w:r>
      <w:r>
        <w:t>.</w:t>
      </w:r>
      <w:r>
        <w:tab/>
      </w:r>
      <w:r>
        <w:fldChar w:fldCharType="begin"/>
      </w:r>
      <w:r>
        <w:instrText xml:space="preserve"> PAGEREF _Toc514246800 \h </w:instrText>
      </w:r>
      <w:r>
        <w:fldChar w:fldCharType="separate"/>
      </w:r>
      <w:r>
        <w:t>7</w:t>
      </w:r>
      <w:r>
        <w:fldChar w:fldCharType="end"/>
      </w:r>
    </w:p>
    <w:p w14:paraId="3A32FB75" w14:textId="7AB7D651" w:rsidR="00A32BCB" w:rsidRDefault="00A32BCB">
      <w:pPr>
        <w:pStyle w:val="TableofFigures"/>
        <w:rPr>
          <w:rFonts w:asciiTheme="minorHAnsi" w:eastAsiaTheme="minorEastAsia" w:hAnsiTheme="minorHAnsi" w:cstheme="minorBidi"/>
          <w:sz w:val="22"/>
          <w:szCs w:val="22"/>
        </w:rPr>
      </w:pPr>
      <w:r>
        <w:t>Figure 4.</w:t>
      </w:r>
      <w:r>
        <w:rPr>
          <w:rFonts w:asciiTheme="minorHAnsi" w:eastAsiaTheme="minorEastAsia" w:hAnsiTheme="minorHAnsi" w:cstheme="minorBidi"/>
          <w:sz w:val="22"/>
          <w:szCs w:val="22"/>
        </w:rPr>
        <w:tab/>
      </w:r>
      <w:r>
        <w:t xml:space="preserve">Generalized PID Feedback Loop. Adapted from </w:t>
      </w:r>
      <w:r w:rsidRPr="00E24D72">
        <w:rPr>
          <w:bCs/>
        </w:rPr>
        <w:t>[13]</w:t>
      </w:r>
      <w:r>
        <w:t>.</w:t>
      </w:r>
      <w:r>
        <w:tab/>
      </w:r>
      <w:r>
        <w:fldChar w:fldCharType="begin"/>
      </w:r>
      <w:r>
        <w:instrText xml:space="preserve"> PAGEREF _Toc514246801 \h </w:instrText>
      </w:r>
      <w:r>
        <w:fldChar w:fldCharType="separate"/>
      </w:r>
      <w:r>
        <w:t>9</w:t>
      </w:r>
      <w:r>
        <w:fldChar w:fldCharType="end"/>
      </w:r>
    </w:p>
    <w:p w14:paraId="50E582CE" w14:textId="5F015BA3" w:rsidR="00A32BCB" w:rsidRDefault="00A32BCB">
      <w:pPr>
        <w:pStyle w:val="TableofFigures"/>
        <w:rPr>
          <w:rFonts w:asciiTheme="minorHAnsi" w:eastAsiaTheme="minorEastAsia" w:hAnsiTheme="minorHAnsi" w:cstheme="minorBidi"/>
          <w:sz w:val="22"/>
          <w:szCs w:val="22"/>
        </w:rPr>
      </w:pPr>
      <w:r>
        <w:t>Figure 5.</w:t>
      </w:r>
      <w:r>
        <w:rPr>
          <w:rFonts w:asciiTheme="minorHAnsi" w:eastAsiaTheme="minorEastAsia" w:hAnsiTheme="minorHAnsi" w:cstheme="minorBidi"/>
          <w:sz w:val="22"/>
          <w:szCs w:val="22"/>
        </w:rPr>
        <w:tab/>
      </w:r>
      <w:r>
        <w:t xml:space="preserve">Generalized Command-Compensated Control Loop. Source: </w:t>
      </w:r>
      <w:r w:rsidRPr="00E24D72">
        <w:rPr>
          <w:bCs/>
        </w:rPr>
        <w:t>[15]</w:t>
      </w:r>
      <w:r>
        <w:tab/>
      </w:r>
      <w:r>
        <w:fldChar w:fldCharType="begin"/>
      </w:r>
      <w:r>
        <w:instrText xml:space="preserve"> PAGEREF _Toc514246802 \h </w:instrText>
      </w:r>
      <w:r>
        <w:fldChar w:fldCharType="separate"/>
      </w:r>
      <w:r>
        <w:t>10</w:t>
      </w:r>
      <w:r>
        <w:fldChar w:fldCharType="end"/>
      </w:r>
    </w:p>
    <w:p w14:paraId="0FD807BC" w14:textId="4A59DB6A" w:rsidR="00A32BCB" w:rsidRDefault="00A32BCB">
      <w:pPr>
        <w:pStyle w:val="TableofFigures"/>
        <w:rPr>
          <w:rFonts w:asciiTheme="minorHAnsi" w:eastAsiaTheme="minorEastAsia" w:hAnsiTheme="minorHAnsi" w:cstheme="minorBidi"/>
          <w:sz w:val="22"/>
          <w:szCs w:val="22"/>
        </w:rPr>
      </w:pPr>
      <w:r>
        <w:rPr>
          <w:lang w:eastAsia="ko-KR"/>
        </w:rPr>
        <w:t>Figure 6.</w:t>
      </w:r>
      <w:r>
        <w:rPr>
          <w:rFonts w:asciiTheme="minorHAnsi" w:eastAsiaTheme="minorEastAsia" w:hAnsiTheme="minorHAnsi" w:cstheme="minorBidi"/>
          <w:sz w:val="22"/>
          <w:szCs w:val="22"/>
        </w:rPr>
        <w:tab/>
      </w:r>
      <w:r>
        <w:rPr>
          <w:lang w:eastAsia="ko-KR"/>
        </w:rPr>
        <w:t>Simplified Feed-Forward Control Model for USV</w:t>
      </w:r>
      <w:r>
        <w:tab/>
      </w:r>
      <w:r>
        <w:fldChar w:fldCharType="begin"/>
      </w:r>
      <w:r>
        <w:instrText xml:space="preserve"> PAGEREF _Toc514246803 \h </w:instrText>
      </w:r>
      <w:r>
        <w:fldChar w:fldCharType="separate"/>
      </w:r>
      <w:r>
        <w:t>11</w:t>
      </w:r>
      <w:r>
        <w:fldChar w:fldCharType="end"/>
      </w:r>
    </w:p>
    <w:p w14:paraId="6DAD642D" w14:textId="10345399" w:rsidR="00A32BCB" w:rsidRDefault="00A32BCB">
      <w:pPr>
        <w:pStyle w:val="TableofFigures"/>
        <w:rPr>
          <w:rFonts w:asciiTheme="minorHAnsi" w:eastAsiaTheme="minorEastAsia" w:hAnsiTheme="minorHAnsi" w:cstheme="minorBidi"/>
          <w:sz w:val="22"/>
          <w:szCs w:val="22"/>
        </w:rPr>
      </w:pPr>
      <w:r>
        <w:t>Figure 7.</w:t>
      </w:r>
      <w:r>
        <w:rPr>
          <w:rFonts w:asciiTheme="minorHAnsi" w:eastAsiaTheme="minorEastAsia" w:hAnsiTheme="minorHAnsi" w:cstheme="minorBidi"/>
          <w:sz w:val="22"/>
          <w:szCs w:val="22"/>
        </w:rPr>
        <w:tab/>
      </w:r>
      <w:r>
        <w:t xml:space="preserve">Thrust Command Relation. Source: </w:t>
      </w:r>
      <w:r w:rsidRPr="00E24D72">
        <w:rPr>
          <w:bCs/>
        </w:rPr>
        <w:t>[10]</w:t>
      </w:r>
      <w:r>
        <w:tab/>
      </w:r>
      <w:r>
        <w:fldChar w:fldCharType="begin"/>
      </w:r>
      <w:r>
        <w:instrText xml:space="preserve"> PAGEREF _Toc514246804 \h </w:instrText>
      </w:r>
      <w:r>
        <w:fldChar w:fldCharType="separate"/>
      </w:r>
      <w:r>
        <w:t>13</w:t>
      </w:r>
      <w:r>
        <w:fldChar w:fldCharType="end"/>
      </w:r>
    </w:p>
    <w:p w14:paraId="2FE90AFC" w14:textId="590149B5" w:rsidR="00A32BCB" w:rsidRDefault="00A32BCB">
      <w:pPr>
        <w:pStyle w:val="TableofFigures"/>
        <w:rPr>
          <w:rFonts w:asciiTheme="minorHAnsi" w:eastAsiaTheme="minorEastAsia" w:hAnsiTheme="minorHAnsi" w:cstheme="minorBidi"/>
          <w:sz w:val="22"/>
          <w:szCs w:val="22"/>
        </w:rPr>
      </w:pPr>
      <w:r>
        <w:t>Figure 8.</w:t>
      </w:r>
      <w:r>
        <w:rPr>
          <w:rFonts w:asciiTheme="minorHAnsi" w:eastAsiaTheme="minorEastAsia" w:hAnsiTheme="minorHAnsi" w:cstheme="minorBidi"/>
          <w:sz w:val="22"/>
          <w:szCs w:val="22"/>
        </w:rPr>
        <w:tab/>
      </w:r>
      <w:r>
        <w:t>Complete Simulation Model—Top Layer</w:t>
      </w:r>
      <w:r>
        <w:tab/>
      </w:r>
      <w:r>
        <w:fldChar w:fldCharType="begin"/>
      </w:r>
      <w:r>
        <w:instrText xml:space="preserve"> PAGEREF _Toc514246805 \h </w:instrText>
      </w:r>
      <w:r>
        <w:fldChar w:fldCharType="separate"/>
      </w:r>
      <w:r>
        <w:t>19</w:t>
      </w:r>
      <w:r>
        <w:fldChar w:fldCharType="end"/>
      </w:r>
    </w:p>
    <w:p w14:paraId="1A572A1C" w14:textId="15D86B68" w:rsidR="00A32BCB" w:rsidRDefault="00A32BCB">
      <w:pPr>
        <w:pStyle w:val="TableofFigures"/>
        <w:rPr>
          <w:rFonts w:asciiTheme="minorHAnsi" w:eastAsiaTheme="minorEastAsia" w:hAnsiTheme="minorHAnsi" w:cstheme="minorBidi"/>
          <w:sz w:val="22"/>
          <w:szCs w:val="22"/>
        </w:rPr>
      </w:pPr>
      <w:r>
        <w:rPr>
          <w:lang w:eastAsia="ko-KR"/>
        </w:rPr>
        <w:t>Figure 9.</w:t>
      </w:r>
      <w:r>
        <w:rPr>
          <w:rFonts w:asciiTheme="minorHAnsi" w:eastAsiaTheme="minorEastAsia" w:hAnsiTheme="minorHAnsi" w:cstheme="minorBidi"/>
          <w:sz w:val="22"/>
          <w:szCs w:val="22"/>
        </w:rPr>
        <w:tab/>
      </w:r>
      <w:r>
        <w:rPr>
          <w:lang w:eastAsia="ko-KR"/>
        </w:rPr>
        <w:t>PID Controller—Sub-Layer</w:t>
      </w:r>
      <w:r>
        <w:tab/>
      </w:r>
      <w:r>
        <w:fldChar w:fldCharType="begin"/>
      </w:r>
      <w:r>
        <w:instrText xml:space="preserve"> PAGEREF _Toc514246806 \h </w:instrText>
      </w:r>
      <w:r>
        <w:fldChar w:fldCharType="separate"/>
      </w:r>
      <w:r>
        <w:t>20</w:t>
      </w:r>
      <w:r>
        <w:fldChar w:fldCharType="end"/>
      </w:r>
    </w:p>
    <w:p w14:paraId="1CF72F5E" w14:textId="01DBD396" w:rsidR="00A32BCB" w:rsidRDefault="00A32BCB">
      <w:pPr>
        <w:pStyle w:val="TableofFigures"/>
        <w:rPr>
          <w:rFonts w:asciiTheme="minorHAnsi" w:eastAsiaTheme="minorEastAsia" w:hAnsiTheme="minorHAnsi" w:cstheme="minorBidi"/>
          <w:sz w:val="22"/>
          <w:szCs w:val="22"/>
        </w:rPr>
      </w:pPr>
      <w:r>
        <w:rPr>
          <w:lang w:eastAsia="ko-KR"/>
        </w:rPr>
        <w:t>Figure 10.</w:t>
      </w:r>
      <w:r>
        <w:rPr>
          <w:rFonts w:asciiTheme="minorHAnsi" w:eastAsiaTheme="minorEastAsia" w:hAnsiTheme="minorHAnsi" w:cstheme="minorBidi"/>
          <w:sz w:val="22"/>
          <w:szCs w:val="22"/>
        </w:rPr>
        <w:tab/>
      </w:r>
      <w:r>
        <w:rPr>
          <w:lang w:eastAsia="ko-KR"/>
        </w:rPr>
        <w:t>USV Simulation Model—Sub-Layer</w:t>
      </w:r>
      <w:r>
        <w:tab/>
      </w:r>
      <w:r>
        <w:fldChar w:fldCharType="begin"/>
      </w:r>
      <w:r>
        <w:instrText xml:space="preserve"> PAGEREF _Toc514246807 \h </w:instrText>
      </w:r>
      <w:r>
        <w:fldChar w:fldCharType="separate"/>
      </w:r>
      <w:r>
        <w:t>20</w:t>
      </w:r>
      <w:r>
        <w:fldChar w:fldCharType="end"/>
      </w:r>
    </w:p>
    <w:p w14:paraId="51E0EFA8" w14:textId="081C5202" w:rsidR="00A32BCB" w:rsidRDefault="00A32BCB">
      <w:pPr>
        <w:pStyle w:val="TableofFigures"/>
        <w:rPr>
          <w:rFonts w:asciiTheme="minorHAnsi" w:eastAsiaTheme="minorEastAsia" w:hAnsiTheme="minorHAnsi" w:cstheme="minorBidi"/>
          <w:sz w:val="22"/>
          <w:szCs w:val="22"/>
        </w:rPr>
      </w:pPr>
      <w:r>
        <w:rPr>
          <w:lang w:eastAsia="ko-KR"/>
        </w:rPr>
        <w:t>Figure 11.</w:t>
      </w:r>
      <w:r>
        <w:rPr>
          <w:rFonts w:asciiTheme="minorHAnsi" w:eastAsiaTheme="minorEastAsia" w:hAnsiTheme="minorHAnsi" w:cstheme="minorBidi"/>
          <w:sz w:val="22"/>
          <w:szCs w:val="22"/>
        </w:rPr>
        <w:tab/>
      </w:r>
      <w:r>
        <w:rPr>
          <w:lang w:eastAsia="ko-KR"/>
        </w:rPr>
        <w:t>USV Equations of Motion—Sub-Layer</w:t>
      </w:r>
      <w:r>
        <w:tab/>
      </w:r>
      <w:r>
        <w:fldChar w:fldCharType="begin"/>
      </w:r>
      <w:r>
        <w:instrText xml:space="preserve"> PAGEREF _Toc514246808 \h </w:instrText>
      </w:r>
      <w:r>
        <w:fldChar w:fldCharType="separate"/>
      </w:r>
      <w:r>
        <w:t>21</w:t>
      </w:r>
      <w:r>
        <w:fldChar w:fldCharType="end"/>
      </w:r>
    </w:p>
    <w:p w14:paraId="3D56D6F3" w14:textId="477266EB" w:rsidR="00A32BCB" w:rsidRDefault="00A32BCB">
      <w:pPr>
        <w:pStyle w:val="TableofFigures"/>
        <w:rPr>
          <w:rFonts w:asciiTheme="minorHAnsi" w:eastAsiaTheme="minorEastAsia" w:hAnsiTheme="minorHAnsi" w:cstheme="minorBidi"/>
          <w:sz w:val="22"/>
          <w:szCs w:val="22"/>
        </w:rPr>
      </w:pPr>
      <w:r>
        <w:t>Figure 12.</w:t>
      </w:r>
      <w:r>
        <w:rPr>
          <w:rFonts w:asciiTheme="minorHAnsi" w:eastAsiaTheme="minorEastAsia" w:hAnsiTheme="minorHAnsi" w:cstheme="minorBidi"/>
          <w:sz w:val="22"/>
          <w:szCs w:val="22"/>
        </w:rPr>
        <w:tab/>
      </w:r>
      <w:r>
        <w:t>Model Verification Results</w:t>
      </w:r>
      <w:r>
        <w:tab/>
      </w:r>
      <w:r>
        <w:fldChar w:fldCharType="begin"/>
      </w:r>
      <w:r>
        <w:instrText xml:space="preserve"> PAGEREF _Toc514246809 \h </w:instrText>
      </w:r>
      <w:r>
        <w:fldChar w:fldCharType="separate"/>
      </w:r>
      <w:r>
        <w:t>22</w:t>
      </w:r>
      <w:r>
        <w:fldChar w:fldCharType="end"/>
      </w:r>
    </w:p>
    <w:p w14:paraId="4780F6BA" w14:textId="08EA1753" w:rsidR="00A32BCB" w:rsidRDefault="00A32BCB">
      <w:pPr>
        <w:pStyle w:val="TableofFigures"/>
        <w:rPr>
          <w:rFonts w:asciiTheme="minorHAnsi" w:eastAsiaTheme="minorEastAsia" w:hAnsiTheme="minorHAnsi" w:cstheme="minorBidi"/>
          <w:sz w:val="22"/>
          <w:szCs w:val="22"/>
        </w:rPr>
      </w:pPr>
      <w:r>
        <w:rPr>
          <w:lang w:eastAsia="ko-KR"/>
        </w:rPr>
        <w:t>Figure 13.</w:t>
      </w:r>
      <w:r>
        <w:rPr>
          <w:rFonts w:asciiTheme="minorHAnsi" w:eastAsiaTheme="minorEastAsia" w:hAnsiTheme="minorHAnsi" w:cstheme="minorBidi"/>
          <w:sz w:val="22"/>
          <w:szCs w:val="22"/>
        </w:rPr>
        <w:tab/>
      </w:r>
      <w:r>
        <w:rPr>
          <w:lang w:eastAsia="ko-KR"/>
        </w:rPr>
        <w:t>Open-Loop USV Model</w:t>
      </w:r>
      <w:r>
        <w:tab/>
      </w:r>
      <w:r>
        <w:fldChar w:fldCharType="begin"/>
      </w:r>
      <w:r>
        <w:instrText xml:space="preserve"> PAGEREF _Toc514246810 \h </w:instrText>
      </w:r>
      <w:r>
        <w:fldChar w:fldCharType="separate"/>
      </w:r>
      <w:r>
        <w:t>23</w:t>
      </w:r>
      <w:r>
        <w:fldChar w:fldCharType="end"/>
      </w:r>
    </w:p>
    <w:p w14:paraId="39861E3B" w14:textId="4C089078" w:rsidR="00A32BCB" w:rsidRDefault="00A32BCB">
      <w:pPr>
        <w:pStyle w:val="TableofFigures"/>
        <w:rPr>
          <w:rFonts w:asciiTheme="minorHAnsi" w:eastAsiaTheme="minorEastAsia" w:hAnsiTheme="minorHAnsi" w:cstheme="minorBidi"/>
          <w:sz w:val="22"/>
          <w:szCs w:val="22"/>
        </w:rPr>
      </w:pPr>
      <w:r>
        <w:rPr>
          <w:lang w:eastAsia="ko-KR"/>
        </w:rPr>
        <w:t>Figure 14.</w:t>
      </w:r>
      <w:r>
        <w:rPr>
          <w:rFonts w:asciiTheme="minorHAnsi" w:eastAsiaTheme="minorEastAsia" w:hAnsiTheme="minorHAnsi" w:cstheme="minorBidi"/>
          <w:sz w:val="22"/>
          <w:szCs w:val="22"/>
        </w:rPr>
        <w:tab/>
      </w:r>
      <w:r>
        <w:rPr>
          <w:lang w:eastAsia="ko-KR"/>
        </w:rPr>
        <w:t>Tuning Step Responses—Heading Control—Linear Thrust Model Approximation</w:t>
      </w:r>
      <w:r>
        <w:tab/>
      </w:r>
      <w:r>
        <w:fldChar w:fldCharType="begin"/>
      </w:r>
      <w:r>
        <w:instrText xml:space="preserve"> PAGEREF _Toc514246811 \h </w:instrText>
      </w:r>
      <w:r>
        <w:fldChar w:fldCharType="separate"/>
      </w:r>
      <w:r>
        <w:t>24</w:t>
      </w:r>
      <w:r>
        <w:fldChar w:fldCharType="end"/>
      </w:r>
    </w:p>
    <w:p w14:paraId="69427D0C" w14:textId="5EC93200" w:rsidR="00A32BCB" w:rsidRDefault="00A32BCB">
      <w:pPr>
        <w:pStyle w:val="TableofFigures"/>
        <w:rPr>
          <w:rFonts w:asciiTheme="minorHAnsi" w:eastAsiaTheme="minorEastAsia" w:hAnsiTheme="minorHAnsi" w:cstheme="minorBidi"/>
          <w:sz w:val="22"/>
          <w:szCs w:val="22"/>
        </w:rPr>
      </w:pPr>
      <w:r>
        <w:rPr>
          <w:lang w:eastAsia="ko-KR"/>
        </w:rPr>
        <w:t>Figure 15.</w:t>
      </w:r>
      <w:r>
        <w:rPr>
          <w:rFonts w:asciiTheme="minorHAnsi" w:eastAsiaTheme="minorEastAsia" w:hAnsiTheme="minorHAnsi" w:cstheme="minorBidi"/>
          <w:sz w:val="22"/>
          <w:szCs w:val="22"/>
        </w:rPr>
        <w:tab/>
      </w:r>
      <w:r>
        <w:rPr>
          <w:lang w:eastAsia="ko-KR"/>
        </w:rPr>
        <w:t>Tuning Step Responses—Heading Control—Non-Linear Thrust Model Approximation</w:t>
      </w:r>
      <w:r>
        <w:tab/>
      </w:r>
      <w:r>
        <w:fldChar w:fldCharType="begin"/>
      </w:r>
      <w:r>
        <w:instrText xml:space="preserve"> PAGEREF _Toc514246812 \h </w:instrText>
      </w:r>
      <w:r>
        <w:fldChar w:fldCharType="separate"/>
      </w:r>
      <w:r>
        <w:t>25</w:t>
      </w:r>
      <w:r>
        <w:fldChar w:fldCharType="end"/>
      </w:r>
    </w:p>
    <w:p w14:paraId="36C4175E" w14:textId="439A6823" w:rsidR="00A32BCB" w:rsidRDefault="00A32BCB">
      <w:pPr>
        <w:pStyle w:val="TableofFigures"/>
        <w:rPr>
          <w:rFonts w:asciiTheme="minorHAnsi" w:eastAsiaTheme="minorEastAsia" w:hAnsiTheme="minorHAnsi" w:cstheme="minorBidi"/>
          <w:sz w:val="22"/>
          <w:szCs w:val="22"/>
        </w:rPr>
      </w:pPr>
      <w:r>
        <w:rPr>
          <w:lang w:eastAsia="ko-KR"/>
        </w:rPr>
        <w:t>Figure 16.</w:t>
      </w:r>
      <w:r>
        <w:rPr>
          <w:rFonts w:asciiTheme="minorHAnsi" w:eastAsiaTheme="minorEastAsia" w:hAnsiTheme="minorHAnsi" w:cstheme="minorBidi"/>
          <w:sz w:val="22"/>
          <w:szCs w:val="22"/>
        </w:rPr>
        <w:tab/>
      </w:r>
      <w:r>
        <w:rPr>
          <w:lang w:eastAsia="ko-KR"/>
        </w:rPr>
        <w:t>Heading Control—Optimized Step Response—Linear and Non-Linear Thrust Model Approximations</w:t>
      </w:r>
      <w:r>
        <w:tab/>
      </w:r>
      <w:r>
        <w:fldChar w:fldCharType="begin"/>
      </w:r>
      <w:r>
        <w:instrText xml:space="preserve"> PAGEREF _Toc514246813 \h </w:instrText>
      </w:r>
      <w:r>
        <w:fldChar w:fldCharType="separate"/>
      </w:r>
      <w:r>
        <w:t>27</w:t>
      </w:r>
      <w:r>
        <w:fldChar w:fldCharType="end"/>
      </w:r>
    </w:p>
    <w:p w14:paraId="1BC13B1B" w14:textId="714220E2" w:rsidR="00A32BCB" w:rsidRDefault="00A32BCB">
      <w:pPr>
        <w:pStyle w:val="TableofFigures"/>
        <w:rPr>
          <w:rFonts w:asciiTheme="minorHAnsi" w:eastAsiaTheme="minorEastAsia" w:hAnsiTheme="minorHAnsi" w:cstheme="minorBidi"/>
          <w:sz w:val="22"/>
          <w:szCs w:val="22"/>
        </w:rPr>
      </w:pPr>
      <w:r>
        <w:rPr>
          <w:lang w:eastAsia="ko-KR"/>
        </w:rPr>
        <w:t>Figure 17.</w:t>
      </w:r>
      <w:r>
        <w:rPr>
          <w:rFonts w:asciiTheme="minorHAnsi" w:eastAsiaTheme="minorEastAsia" w:hAnsiTheme="minorHAnsi" w:cstheme="minorBidi"/>
          <w:sz w:val="22"/>
          <w:szCs w:val="22"/>
        </w:rPr>
        <w:tab/>
      </w:r>
      <w:r>
        <w:rPr>
          <w:lang w:eastAsia="ko-KR"/>
        </w:rPr>
        <w:t>Tuning Step Responses—Low-Speed—Linear Thrust Model Approximation</w:t>
      </w:r>
      <w:r>
        <w:tab/>
      </w:r>
      <w:r>
        <w:fldChar w:fldCharType="begin"/>
      </w:r>
      <w:r>
        <w:instrText xml:space="preserve"> PAGEREF _Toc514246814 \h </w:instrText>
      </w:r>
      <w:r>
        <w:fldChar w:fldCharType="separate"/>
      </w:r>
      <w:r>
        <w:t>29</w:t>
      </w:r>
      <w:r>
        <w:fldChar w:fldCharType="end"/>
      </w:r>
    </w:p>
    <w:p w14:paraId="5F0538FF" w14:textId="3E317183" w:rsidR="00A32BCB" w:rsidRDefault="00A32BCB">
      <w:pPr>
        <w:pStyle w:val="TableofFigures"/>
        <w:rPr>
          <w:rFonts w:asciiTheme="minorHAnsi" w:eastAsiaTheme="minorEastAsia" w:hAnsiTheme="minorHAnsi" w:cstheme="minorBidi"/>
          <w:sz w:val="22"/>
          <w:szCs w:val="22"/>
        </w:rPr>
      </w:pPr>
      <w:r>
        <w:rPr>
          <w:lang w:eastAsia="ko-KR"/>
        </w:rPr>
        <w:t>Figure 18.</w:t>
      </w:r>
      <w:r>
        <w:rPr>
          <w:rFonts w:asciiTheme="minorHAnsi" w:eastAsiaTheme="minorEastAsia" w:hAnsiTheme="minorHAnsi" w:cstheme="minorBidi"/>
          <w:sz w:val="22"/>
          <w:szCs w:val="22"/>
        </w:rPr>
        <w:tab/>
      </w:r>
      <w:r>
        <w:rPr>
          <w:lang w:eastAsia="ko-KR"/>
        </w:rPr>
        <w:t>Tuning Step-Responses—Low Speed Control—Non-Linear Thrust Model Approximation</w:t>
      </w:r>
      <w:r>
        <w:tab/>
      </w:r>
      <w:r>
        <w:fldChar w:fldCharType="begin"/>
      </w:r>
      <w:r>
        <w:instrText xml:space="preserve"> PAGEREF _Toc514246815 \h </w:instrText>
      </w:r>
      <w:r>
        <w:fldChar w:fldCharType="separate"/>
      </w:r>
      <w:r>
        <w:t>29</w:t>
      </w:r>
      <w:r>
        <w:fldChar w:fldCharType="end"/>
      </w:r>
    </w:p>
    <w:p w14:paraId="666885B2" w14:textId="2161E5DF" w:rsidR="00A32BCB" w:rsidRDefault="00A32BCB">
      <w:pPr>
        <w:pStyle w:val="TableofFigures"/>
        <w:rPr>
          <w:rFonts w:asciiTheme="minorHAnsi" w:eastAsiaTheme="minorEastAsia" w:hAnsiTheme="minorHAnsi" w:cstheme="minorBidi"/>
          <w:sz w:val="22"/>
          <w:szCs w:val="22"/>
        </w:rPr>
      </w:pPr>
      <w:r>
        <w:rPr>
          <w:lang w:eastAsia="ko-KR"/>
        </w:rPr>
        <w:t>Figure 19.</w:t>
      </w:r>
      <w:r>
        <w:rPr>
          <w:rFonts w:asciiTheme="minorHAnsi" w:eastAsiaTheme="minorEastAsia" w:hAnsiTheme="minorHAnsi" w:cstheme="minorBidi"/>
          <w:sz w:val="22"/>
          <w:szCs w:val="22"/>
        </w:rPr>
        <w:tab/>
      </w:r>
      <w:r>
        <w:rPr>
          <w:lang w:eastAsia="ko-KR"/>
        </w:rPr>
        <w:t>Optimized Step Responses—Low-Speed Control—Linear and Non-Linear Thrust Model Approximations</w:t>
      </w:r>
      <w:r>
        <w:tab/>
      </w:r>
      <w:r>
        <w:fldChar w:fldCharType="begin"/>
      </w:r>
      <w:r>
        <w:instrText xml:space="preserve"> PAGEREF _Toc514246816 \h </w:instrText>
      </w:r>
      <w:r>
        <w:fldChar w:fldCharType="separate"/>
      </w:r>
      <w:r>
        <w:t>31</w:t>
      </w:r>
      <w:r>
        <w:fldChar w:fldCharType="end"/>
      </w:r>
    </w:p>
    <w:p w14:paraId="52DDEF8E" w14:textId="734CA300" w:rsidR="00A32BCB" w:rsidRDefault="00A32BCB">
      <w:pPr>
        <w:pStyle w:val="TableofFigures"/>
        <w:rPr>
          <w:rFonts w:asciiTheme="minorHAnsi" w:eastAsiaTheme="minorEastAsia" w:hAnsiTheme="minorHAnsi" w:cstheme="minorBidi"/>
          <w:sz w:val="22"/>
          <w:szCs w:val="22"/>
        </w:rPr>
      </w:pPr>
      <w:r>
        <w:rPr>
          <w:lang w:eastAsia="ko-KR"/>
        </w:rPr>
        <w:lastRenderedPageBreak/>
        <w:t>Figure 20.</w:t>
      </w:r>
      <w:r>
        <w:rPr>
          <w:rFonts w:asciiTheme="minorHAnsi" w:eastAsiaTheme="minorEastAsia" w:hAnsiTheme="minorHAnsi" w:cstheme="minorBidi"/>
          <w:sz w:val="22"/>
          <w:szCs w:val="22"/>
        </w:rPr>
        <w:tab/>
      </w:r>
      <w:r>
        <w:rPr>
          <w:lang w:eastAsia="ko-KR"/>
        </w:rPr>
        <w:t>Speed Control with Feed-Forward Architecture in Simulink Model</w:t>
      </w:r>
      <w:r>
        <w:tab/>
      </w:r>
      <w:r>
        <w:fldChar w:fldCharType="begin"/>
      </w:r>
      <w:r>
        <w:instrText xml:space="preserve"> PAGEREF _Toc514246817 \h </w:instrText>
      </w:r>
      <w:r>
        <w:fldChar w:fldCharType="separate"/>
      </w:r>
      <w:r>
        <w:t>32</w:t>
      </w:r>
      <w:r>
        <w:fldChar w:fldCharType="end"/>
      </w:r>
    </w:p>
    <w:p w14:paraId="273BF806" w14:textId="2340BF3A" w:rsidR="00A32BCB" w:rsidRDefault="00A32BCB">
      <w:pPr>
        <w:pStyle w:val="TableofFigures"/>
        <w:rPr>
          <w:rFonts w:asciiTheme="minorHAnsi" w:eastAsiaTheme="minorEastAsia" w:hAnsiTheme="minorHAnsi" w:cstheme="minorBidi"/>
          <w:sz w:val="22"/>
          <w:szCs w:val="22"/>
        </w:rPr>
      </w:pPr>
      <w:r>
        <w:rPr>
          <w:lang w:eastAsia="ko-KR"/>
        </w:rPr>
        <w:t>Figure 21.</w:t>
      </w:r>
      <w:r>
        <w:rPr>
          <w:rFonts w:asciiTheme="minorHAnsi" w:eastAsiaTheme="minorEastAsia" w:hAnsiTheme="minorHAnsi" w:cstheme="minorBidi"/>
          <w:sz w:val="22"/>
          <w:szCs w:val="22"/>
        </w:rPr>
        <w:tab/>
      </w:r>
      <w:r>
        <w:rPr>
          <w:lang w:eastAsia="ko-KR"/>
        </w:rPr>
        <w:t>Tuning Step Responses—Low-Speed Control without Feed-Forward Compensation</w:t>
      </w:r>
      <w:r>
        <w:tab/>
      </w:r>
      <w:r>
        <w:fldChar w:fldCharType="begin"/>
      </w:r>
      <w:r>
        <w:instrText xml:space="preserve"> PAGEREF _Toc514246818 \h </w:instrText>
      </w:r>
      <w:r>
        <w:fldChar w:fldCharType="separate"/>
      </w:r>
      <w:r>
        <w:t>33</w:t>
      </w:r>
      <w:r>
        <w:fldChar w:fldCharType="end"/>
      </w:r>
    </w:p>
    <w:p w14:paraId="42A6C510" w14:textId="121172C9" w:rsidR="00A32BCB" w:rsidRDefault="00A32BCB">
      <w:pPr>
        <w:pStyle w:val="TableofFigures"/>
        <w:rPr>
          <w:rFonts w:asciiTheme="minorHAnsi" w:eastAsiaTheme="minorEastAsia" w:hAnsiTheme="minorHAnsi" w:cstheme="minorBidi"/>
          <w:sz w:val="22"/>
          <w:szCs w:val="22"/>
        </w:rPr>
      </w:pPr>
      <w:r>
        <w:rPr>
          <w:lang w:eastAsia="ko-KR"/>
        </w:rPr>
        <w:t>Figure 22.</w:t>
      </w:r>
      <w:r>
        <w:rPr>
          <w:rFonts w:asciiTheme="minorHAnsi" w:eastAsiaTheme="minorEastAsia" w:hAnsiTheme="minorHAnsi" w:cstheme="minorBidi"/>
          <w:sz w:val="22"/>
          <w:szCs w:val="22"/>
        </w:rPr>
        <w:tab/>
      </w:r>
      <w:r>
        <w:rPr>
          <w:lang w:eastAsia="ko-KR"/>
        </w:rPr>
        <w:t>Tuning Step Responses—Low-Speed Control with Feed-Forward Compensation</w:t>
      </w:r>
      <w:r>
        <w:tab/>
      </w:r>
      <w:r>
        <w:fldChar w:fldCharType="begin"/>
      </w:r>
      <w:r>
        <w:instrText xml:space="preserve"> PAGEREF _Toc514246819 \h </w:instrText>
      </w:r>
      <w:r>
        <w:fldChar w:fldCharType="separate"/>
      </w:r>
      <w:r>
        <w:t>34</w:t>
      </w:r>
      <w:r>
        <w:fldChar w:fldCharType="end"/>
      </w:r>
    </w:p>
    <w:p w14:paraId="12E2CA36" w14:textId="6C6FE362" w:rsidR="00A32BCB" w:rsidRDefault="00A32BCB">
      <w:pPr>
        <w:pStyle w:val="TableofFigures"/>
        <w:rPr>
          <w:rFonts w:asciiTheme="minorHAnsi" w:eastAsiaTheme="minorEastAsia" w:hAnsiTheme="minorHAnsi" w:cstheme="minorBidi"/>
          <w:sz w:val="22"/>
          <w:szCs w:val="22"/>
        </w:rPr>
      </w:pPr>
      <w:r>
        <w:rPr>
          <w:lang w:eastAsia="ko-KR"/>
        </w:rPr>
        <w:t>Figure 23.</w:t>
      </w:r>
      <w:r>
        <w:rPr>
          <w:rFonts w:asciiTheme="minorHAnsi" w:eastAsiaTheme="minorEastAsia" w:hAnsiTheme="minorHAnsi" w:cstheme="minorBidi"/>
          <w:sz w:val="22"/>
          <w:szCs w:val="22"/>
        </w:rPr>
        <w:tab/>
      </w:r>
      <w:r>
        <w:rPr>
          <w:lang w:eastAsia="ko-KR"/>
        </w:rPr>
        <w:t>Optimized Step Response—Low-Speed Control—Feed Forward Control</w:t>
      </w:r>
      <w:r>
        <w:tab/>
      </w:r>
      <w:r>
        <w:fldChar w:fldCharType="begin"/>
      </w:r>
      <w:r>
        <w:instrText xml:space="preserve"> PAGEREF _Toc514246820 \h </w:instrText>
      </w:r>
      <w:r>
        <w:fldChar w:fldCharType="separate"/>
      </w:r>
      <w:r>
        <w:t>35</w:t>
      </w:r>
      <w:r>
        <w:fldChar w:fldCharType="end"/>
      </w:r>
    </w:p>
    <w:p w14:paraId="21743377" w14:textId="75134068" w:rsidR="00A32BCB" w:rsidRDefault="00A32BCB">
      <w:pPr>
        <w:pStyle w:val="TableofFigures"/>
        <w:rPr>
          <w:rFonts w:asciiTheme="minorHAnsi" w:eastAsiaTheme="minorEastAsia" w:hAnsiTheme="minorHAnsi" w:cstheme="minorBidi"/>
          <w:sz w:val="22"/>
          <w:szCs w:val="22"/>
        </w:rPr>
      </w:pPr>
      <w:r>
        <w:rPr>
          <w:lang w:eastAsia="ko-KR"/>
        </w:rPr>
        <w:t>Figure 24.</w:t>
      </w:r>
      <w:r>
        <w:rPr>
          <w:rFonts w:asciiTheme="minorHAnsi" w:eastAsiaTheme="minorEastAsia" w:hAnsiTheme="minorHAnsi" w:cstheme="minorBidi"/>
          <w:sz w:val="22"/>
          <w:szCs w:val="22"/>
        </w:rPr>
        <w:tab/>
      </w:r>
      <w:r>
        <w:rPr>
          <w:lang w:eastAsia="ko-KR"/>
        </w:rPr>
        <w:t>Optimized System Response—Feed-Forward Compensation—Integrator Effort Comparison</w:t>
      </w:r>
      <w:r>
        <w:tab/>
      </w:r>
      <w:r>
        <w:fldChar w:fldCharType="begin"/>
      </w:r>
      <w:r>
        <w:instrText xml:space="preserve"> PAGEREF _Toc514246821 \h </w:instrText>
      </w:r>
      <w:r>
        <w:fldChar w:fldCharType="separate"/>
      </w:r>
      <w:r>
        <w:t>36</w:t>
      </w:r>
      <w:r>
        <w:fldChar w:fldCharType="end"/>
      </w:r>
    </w:p>
    <w:p w14:paraId="01E71867" w14:textId="44581C53" w:rsidR="00A32BCB" w:rsidRDefault="00A32BCB">
      <w:pPr>
        <w:pStyle w:val="TableofFigures"/>
        <w:rPr>
          <w:rFonts w:asciiTheme="minorHAnsi" w:eastAsiaTheme="minorEastAsia" w:hAnsiTheme="minorHAnsi" w:cstheme="minorBidi"/>
          <w:sz w:val="22"/>
          <w:szCs w:val="22"/>
        </w:rPr>
      </w:pPr>
      <w:r>
        <w:rPr>
          <w:lang w:eastAsia="ko-KR"/>
        </w:rPr>
        <w:t>Figure 25.</w:t>
      </w:r>
      <w:r>
        <w:rPr>
          <w:rFonts w:asciiTheme="minorHAnsi" w:eastAsiaTheme="minorEastAsia" w:hAnsiTheme="minorHAnsi" w:cstheme="minorBidi"/>
          <w:sz w:val="22"/>
          <w:szCs w:val="22"/>
        </w:rPr>
        <w:tab/>
      </w:r>
      <w:r>
        <w:rPr>
          <w:lang w:eastAsia="ko-KR"/>
        </w:rPr>
        <w:t>Tuning Step Responses—High-Speed—Linear Thrust Model Approximation</w:t>
      </w:r>
      <w:r>
        <w:tab/>
      </w:r>
      <w:r>
        <w:fldChar w:fldCharType="begin"/>
      </w:r>
      <w:r>
        <w:instrText xml:space="preserve"> PAGEREF _Toc514246822 \h </w:instrText>
      </w:r>
      <w:r>
        <w:fldChar w:fldCharType="separate"/>
      </w:r>
      <w:r>
        <w:t>37</w:t>
      </w:r>
      <w:r>
        <w:fldChar w:fldCharType="end"/>
      </w:r>
    </w:p>
    <w:p w14:paraId="199FD56D" w14:textId="2665CD64" w:rsidR="00A32BCB" w:rsidRDefault="00A32BCB">
      <w:pPr>
        <w:pStyle w:val="TableofFigures"/>
        <w:rPr>
          <w:rFonts w:asciiTheme="minorHAnsi" w:eastAsiaTheme="minorEastAsia" w:hAnsiTheme="minorHAnsi" w:cstheme="minorBidi"/>
          <w:sz w:val="22"/>
          <w:szCs w:val="22"/>
        </w:rPr>
      </w:pPr>
      <w:r>
        <w:rPr>
          <w:lang w:eastAsia="ko-KR"/>
        </w:rPr>
        <w:t>Figure 26.</w:t>
      </w:r>
      <w:r>
        <w:rPr>
          <w:rFonts w:asciiTheme="minorHAnsi" w:eastAsiaTheme="minorEastAsia" w:hAnsiTheme="minorHAnsi" w:cstheme="minorBidi"/>
          <w:sz w:val="22"/>
          <w:szCs w:val="22"/>
        </w:rPr>
        <w:tab/>
      </w:r>
      <w:r>
        <w:rPr>
          <w:lang w:eastAsia="ko-KR"/>
        </w:rPr>
        <w:t>Tuning Step-Responses—High Speed Control—Non-Linear Thrust Model Approximation</w:t>
      </w:r>
      <w:r>
        <w:tab/>
      </w:r>
      <w:r>
        <w:fldChar w:fldCharType="begin"/>
      </w:r>
      <w:r>
        <w:instrText xml:space="preserve"> PAGEREF _Toc514246823 \h </w:instrText>
      </w:r>
      <w:r>
        <w:fldChar w:fldCharType="separate"/>
      </w:r>
      <w:r>
        <w:t>37</w:t>
      </w:r>
      <w:r>
        <w:fldChar w:fldCharType="end"/>
      </w:r>
    </w:p>
    <w:p w14:paraId="23CB7E4F" w14:textId="30163264" w:rsidR="00A32BCB" w:rsidRDefault="00A32BCB">
      <w:pPr>
        <w:pStyle w:val="TableofFigures"/>
        <w:rPr>
          <w:rFonts w:asciiTheme="minorHAnsi" w:eastAsiaTheme="minorEastAsia" w:hAnsiTheme="minorHAnsi" w:cstheme="minorBidi"/>
          <w:sz w:val="22"/>
          <w:szCs w:val="22"/>
        </w:rPr>
      </w:pPr>
      <w:r>
        <w:rPr>
          <w:lang w:eastAsia="ko-KR"/>
        </w:rPr>
        <w:t>Figure 27.</w:t>
      </w:r>
      <w:r>
        <w:rPr>
          <w:rFonts w:asciiTheme="minorHAnsi" w:eastAsiaTheme="minorEastAsia" w:hAnsiTheme="minorHAnsi" w:cstheme="minorBidi"/>
          <w:sz w:val="22"/>
          <w:szCs w:val="22"/>
        </w:rPr>
        <w:tab/>
      </w:r>
      <w:r>
        <w:rPr>
          <w:lang w:eastAsia="ko-KR"/>
        </w:rPr>
        <w:t>Tuning Step-Response—High-Speed Control—Second Gain Testing Iteration</w:t>
      </w:r>
      <w:r>
        <w:tab/>
      </w:r>
      <w:r>
        <w:fldChar w:fldCharType="begin"/>
      </w:r>
      <w:r>
        <w:instrText xml:space="preserve"> PAGEREF _Toc514246824 \h </w:instrText>
      </w:r>
      <w:r>
        <w:fldChar w:fldCharType="separate"/>
      </w:r>
      <w:r>
        <w:t>38</w:t>
      </w:r>
      <w:r>
        <w:fldChar w:fldCharType="end"/>
      </w:r>
    </w:p>
    <w:p w14:paraId="50B960A9" w14:textId="60845D68" w:rsidR="00A32BCB" w:rsidRDefault="00A32BCB">
      <w:pPr>
        <w:pStyle w:val="TableofFigures"/>
        <w:rPr>
          <w:rFonts w:asciiTheme="minorHAnsi" w:eastAsiaTheme="minorEastAsia" w:hAnsiTheme="minorHAnsi" w:cstheme="minorBidi"/>
          <w:sz w:val="22"/>
          <w:szCs w:val="22"/>
        </w:rPr>
      </w:pPr>
      <w:r>
        <w:rPr>
          <w:lang w:eastAsia="ko-KR"/>
        </w:rPr>
        <w:t>Figure 28.</w:t>
      </w:r>
      <w:r>
        <w:rPr>
          <w:rFonts w:asciiTheme="minorHAnsi" w:eastAsiaTheme="minorEastAsia" w:hAnsiTheme="minorHAnsi" w:cstheme="minorBidi"/>
          <w:sz w:val="22"/>
          <w:szCs w:val="22"/>
        </w:rPr>
        <w:tab/>
      </w:r>
      <w:r>
        <w:rPr>
          <w:lang w:eastAsia="ko-KR"/>
        </w:rPr>
        <w:t>Optimized Step-Response—High-Speed—Linear and Non-Linear Thrust Model Approximations</w:t>
      </w:r>
      <w:r>
        <w:tab/>
      </w:r>
      <w:r>
        <w:fldChar w:fldCharType="begin"/>
      </w:r>
      <w:r>
        <w:instrText xml:space="preserve"> PAGEREF _Toc514246825 \h </w:instrText>
      </w:r>
      <w:r>
        <w:fldChar w:fldCharType="separate"/>
      </w:r>
      <w:r>
        <w:t>39</w:t>
      </w:r>
      <w:r>
        <w:fldChar w:fldCharType="end"/>
      </w:r>
    </w:p>
    <w:p w14:paraId="72BE0391" w14:textId="42F74E94" w:rsidR="00A32BCB" w:rsidRDefault="00A32BCB">
      <w:pPr>
        <w:pStyle w:val="TableofFigures"/>
        <w:rPr>
          <w:rFonts w:asciiTheme="minorHAnsi" w:eastAsiaTheme="minorEastAsia" w:hAnsiTheme="minorHAnsi" w:cstheme="minorBidi"/>
          <w:sz w:val="22"/>
          <w:szCs w:val="22"/>
        </w:rPr>
      </w:pPr>
      <w:r>
        <w:rPr>
          <w:lang w:eastAsia="ko-KR"/>
        </w:rPr>
        <w:t>Figure 29.</w:t>
      </w:r>
      <w:r>
        <w:rPr>
          <w:rFonts w:asciiTheme="minorHAnsi" w:eastAsiaTheme="minorEastAsia" w:hAnsiTheme="minorHAnsi" w:cstheme="minorBidi"/>
          <w:sz w:val="22"/>
          <w:szCs w:val="22"/>
        </w:rPr>
        <w:tab/>
      </w:r>
      <w:r>
        <w:rPr>
          <w:lang w:eastAsia="ko-KR"/>
        </w:rPr>
        <w:t>Tuning Step Responses—High-Speed Control without Feed-Forward Compensation</w:t>
      </w:r>
      <w:r>
        <w:tab/>
      </w:r>
      <w:r>
        <w:fldChar w:fldCharType="begin"/>
      </w:r>
      <w:r>
        <w:instrText xml:space="preserve"> PAGEREF _Toc514246826 \h </w:instrText>
      </w:r>
      <w:r>
        <w:fldChar w:fldCharType="separate"/>
      </w:r>
      <w:r>
        <w:t>41</w:t>
      </w:r>
      <w:r>
        <w:fldChar w:fldCharType="end"/>
      </w:r>
    </w:p>
    <w:p w14:paraId="7E9BB926" w14:textId="438E26D2" w:rsidR="00A32BCB" w:rsidRDefault="00A32BCB">
      <w:pPr>
        <w:pStyle w:val="TableofFigures"/>
        <w:rPr>
          <w:rFonts w:asciiTheme="minorHAnsi" w:eastAsiaTheme="minorEastAsia" w:hAnsiTheme="minorHAnsi" w:cstheme="minorBidi"/>
          <w:sz w:val="22"/>
          <w:szCs w:val="22"/>
        </w:rPr>
      </w:pPr>
      <w:r>
        <w:rPr>
          <w:lang w:eastAsia="ko-KR"/>
        </w:rPr>
        <w:t>Figure 30.</w:t>
      </w:r>
      <w:r>
        <w:rPr>
          <w:rFonts w:asciiTheme="minorHAnsi" w:eastAsiaTheme="minorEastAsia" w:hAnsiTheme="minorHAnsi" w:cstheme="minorBidi"/>
          <w:sz w:val="22"/>
          <w:szCs w:val="22"/>
        </w:rPr>
        <w:tab/>
      </w:r>
      <w:r>
        <w:rPr>
          <w:lang w:eastAsia="ko-KR"/>
        </w:rPr>
        <w:t>Tuning Step Responses—High-Speed Control with Feed-Forward Compensation</w:t>
      </w:r>
      <w:r>
        <w:tab/>
      </w:r>
      <w:r>
        <w:fldChar w:fldCharType="begin"/>
      </w:r>
      <w:r>
        <w:instrText xml:space="preserve"> PAGEREF _Toc514246827 \h </w:instrText>
      </w:r>
      <w:r>
        <w:fldChar w:fldCharType="separate"/>
      </w:r>
      <w:r>
        <w:t>41</w:t>
      </w:r>
      <w:r>
        <w:fldChar w:fldCharType="end"/>
      </w:r>
    </w:p>
    <w:p w14:paraId="371AE12A" w14:textId="0F832BFC" w:rsidR="00A32BCB" w:rsidRDefault="00A32BCB">
      <w:pPr>
        <w:pStyle w:val="TableofFigures"/>
        <w:rPr>
          <w:rFonts w:asciiTheme="minorHAnsi" w:eastAsiaTheme="minorEastAsia" w:hAnsiTheme="minorHAnsi" w:cstheme="minorBidi"/>
          <w:sz w:val="22"/>
          <w:szCs w:val="22"/>
        </w:rPr>
      </w:pPr>
      <w:r>
        <w:rPr>
          <w:lang w:eastAsia="ko-KR"/>
        </w:rPr>
        <w:t>Figure 31.</w:t>
      </w:r>
      <w:r>
        <w:rPr>
          <w:rFonts w:asciiTheme="minorHAnsi" w:eastAsiaTheme="minorEastAsia" w:hAnsiTheme="minorHAnsi" w:cstheme="minorBidi"/>
          <w:sz w:val="22"/>
          <w:szCs w:val="22"/>
        </w:rPr>
        <w:tab/>
      </w:r>
      <w:r>
        <w:rPr>
          <w:lang w:eastAsia="ko-KR"/>
        </w:rPr>
        <w:t>Optimized Step Response—High-Speed Control—Feed Forward Control</w:t>
      </w:r>
      <w:r>
        <w:tab/>
      </w:r>
      <w:r>
        <w:fldChar w:fldCharType="begin"/>
      </w:r>
      <w:r>
        <w:instrText xml:space="preserve"> PAGEREF _Toc514246828 \h </w:instrText>
      </w:r>
      <w:r>
        <w:fldChar w:fldCharType="separate"/>
      </w:r>
      <w:r>
        <w:t>42</w:t>
      </w:r>
      <w:r>
        <w:fldChar w:fldCharType="end"/>
      </w:r>
    </w:p>
    <w:p w14:paraId="1D3CD390" w14:textId="31CCE18D" w:rsidR="00A32BCB" w:rsidRDefault="00A32BCB">
      <w:pPr>
        <w:pStyle w:val="TableofFigures"/>
        <w:rPr>
          <w:rFonts w:asciiTheme="minorHAnsi" w:eastAsiaTheme="minorEastAsia" w:hAnsiTheme="minorHAnsi" w:cstheme="minorBidi"/>
          <w:sz w:val="22"/>
          <w:szCs w:val="22"/>
        </w:rPr>
      </w:pPr>
      <w:r>
        <w:rPr>
          <w:lang w:eastAsia="ko-KR"/>
        </w:rPr>
        <w:t>Figure 32.</w:t>
      </w:r>
      <w:r>
        <w:rPr>
          <w:rFonts w:asciiTheme="minorHAnsi" w:eastAsiaTheme="minorEastAsia" w:hAnsiTheme="minorHAnsi" w:cstheme="minorBidi"/>
          <w:sz w:val="22"/>
          <w:szCs w:val="22"/>
        </w:rPr>
        <w:tab/>
      </w:r>
      <w:r>
        <w:rPr>
          <w:lang w:eastAsia="ko-KR"/>
        </w:rPr>
        <w:t>Optimized System Response—Feed-Forward Compensation—Integrator Effort Comparison</w:t>
      </w:r>
      <w:r>
        <w:tab/>
      </w:r>
      <w:r>
        <w:fldChar w:fldCharType="begin"/>
      </w:r>
      <w:r>
        <w:instrText xml:space="preserve"> PAGEREF _Toc514246829 \h </w:instrText>
      </w:r>
      <w:r>
        <w:fldChar w:fldCharType="separate"/>
      </w:r>
      <w:r>
        <w:t>43</w:t>
      </w:r>
      <w:r>
        <w:fldChar w:fldCharType="end"/>
      </w:r>
    </w:p>
    <w:p w14:paraId="418D03D8" w14:textId="29FD9838" w:rsidR="00A32BCB" w:rsidRDefault="00A32BCB">
      <w:pPr>
        <w:pStyle w:val="TableofFigures"/>
        <w:rPr>
          <w:rFonts w:asciiTheme="minorHAnsi" w:eastAsiaTheme="minorEastAsia" w:hAnsiTheme="minorHAnsi" w:cstheme="minorBidi"/>
          <w:sz w:val="22"/>
          <w:szCs w:val="22"/>
        </w:rPr>
      </w:pPr>
      <w:r>
        <w:rPr>
          <w:lang w:eastAsia="ko-KR"/>
        </w:rPr>
        <w:t>Figure 33.</w:t>
      </w:r>
      <w:r>
        <w:rPr>
          <w:rFonts w:asciiTheme="minorHAnsi" w:eastAsiaTheme="minorEastAsia" w:hAnsiTheme="minorHAnsi" w:cstheme="minorBidi"/>
          <w:sz w:val="22"/>
          <w:szCs w:val="22"/>
        </w:rPr>
        <w:tab/>
      </w:r>
      <w:r>
        <w:rPr>
          <w:lang w:eastAsia="ko-KR"/>
        </w:rPr>
        <w:t>Simulink Model of Controller with ROS Functionality</w:t>
      </w:r>
      <w:r>
        <w:tab/>
      </w:r>
      <w:r>
        <w:fldChar w:fldCharType="begin"/>
      </w:r>
      <w:r>
        <w:instrText xml:space="preserve"> PAGEREF _Toc514246830 \h </w:instrText>
      </w:r>
      <w:r>
        <w:fldChar w:fldCharType="separate"/>
      </w:r>
      <w:r>
        <w:t>46</w:t>
      </w:r>
      <w:r>
        <w:fldChar w:fldCharType="end"/>
      </w:r>
    </w:p>
    <w:p w14:paraId="59D948B6" w14:textId="60E39FB7" w:rsidR="00A32BCB" w:rsidRDefault="00A32BCB">
      <w:pPr>
        <w:pStyle w:val="TableofFigures"/>
        <w:rPr>
          <w:rFonts w:asciiTheme="minorHAnsi" w:eastAsiaTheme="minorEastAsia" w:hAnsiTheme="minorHAnsi" w:cstheme="minorBidi"/>
          <w:sz w:val="22"/>
          <w:szCs w:val="22"/>
        </w:rPr>
      </w:pPr>
      <w:r>
        <w:rPr>
          <w:lang w:eastAsia="ko-KR"/>
        </w:rPr>
        <w:t>Figure 34.</w:t>
      </w:r>
      <w:r>
        <w:rPr>
          <w:rFonts w:asciiTheme="minorHAnsi" w:eastAsiaTheme="minorEastAsia" w:hAnsiTheme="minorHAnsi" w:cstheme="minorBidi"/>
          <w:sz w:val="22"/>
          <w:szCs w:val="22"/>
        </w:rPr>
        <w:tab/>
      </w:r>
      <w:r>
        <w:rPr>
          <w:lang w:eastAsia="ko-KR"/>
        </w:rPr>
        <w:t>CAVR Test Tank</w:t>
      </w:r>
      <w:r>
        <w:tab/>
      </w:r>
      <w:r>
        <w:fldChar w:fldCharType="begin"/>
      </w:r>
      <w:r>
        <w:instrText xml:space="preserve"> PAGEREF _Toc514246831 \h </w:instrText>
      </w:r>
      <w:r>
        <w:fldChar w:fldCharType="separate"/>
      </w:r>
      <w:r>
        <w:t>48</w:t>
      </w:r>
      <w:r>
        <w:fldChar w:fldCharType="end"/>
      </w:r>
    </w:p>
    <w:p w14:paraId="7FC766C0" w14:textId="644D422D" w:rsidR="00A32BCB" w:rsidRDefault="00A32BCB">
      <w:pPr>
        <w:pStyle w:val="TableofFigures"/>
        <w:rPr>
          <w:rFonts w:asciiTheme="minorHAnsi" w:eastAsiaTheme="minorEastAsia" w:hAnsiTheme="minorHAnsi" w:cstheme="minorBidi"/>
          <w:sz w:val="22"/>
          <w:szCs w:val="22"/>
        </w:rPr>
      </w:pPr>
      <w:r>
        <w:rPr>
          <w:lang w:eastAsia="ko-KR"/>
        </w:rPr>
        <w:t>Figure 35.</w:t>
      </w:r>
      <w:r>
        <w:rPr>
          <w:rFonts w:asciiTheme="minorHAnsi" w:eastAsiaTheme="minorEastAsia" w:hAnsiTheme="minorHAnsi" w:cstheme="minorBidi"/>
          <w:sz w:val="22"/>
          <w:szCs w:val="22"/>
        </w:rPr>
        <w:tab/>
      </w:r>
      <w:r>
        <w:rPr>
          <w:lang w:eastAsia="ko-KR"/>
        </w:rPr>
        <w:t xml:space="preserve">Lake El Estero, Monterey, California. Adapted from </w:t>
      </w:r>
      <w:r w:rsidRPr="00E24D72">
        <w:rPr>
          <w:bCs/>
          <w:lang w:eastAsia="ko-KR"/>
        </w:rPr>
        <w:t>[21]</w:t>
      </w:r>
      <w:r>
        <w:rPr>
          <w:lang w:eastAsia="ko-KR"/>
        </w:rPr>
        <w:t>.</w:t>
      </w:r>
      <w:r>
        <w:tab/>
      </w:r>
      <w:r>
        <w:fldChar w:fldCharType="begin"/>
      </w:r>
      <w:r>
        <w:instrText xml:space="preserve"> PAGEREF _Toc514246832 \h </w:instrText>
      </w:r>
      <w:r>
        <w:fldChar w:fldCharType="separate"/>
      </w:r>
      <w:r>
        <w:t>49</w:t>
      </w:r>
      <w:r>
        <w:fldChar w:fldCharType="end"/>
      </w:r>
    </w:p>
    <w:p w14:paraId="1FBDBE86" w14:textId="5D7294C7" w:rsidR="00A32BCB" w:rsidRDefault="00A32BCB">
      <w:pPr>
        <w:pStyle w:val="TableofFigures"/>
        <w:rPr>
          <w:rFonts w:asciiTheme="minorHAnsi" w:eastAsiaTheme="minorEastAsia" w:hAnsiTheme="minorHAnsi" w:cstheme="minorBidi"/>
          <w:sz w:val="22"/>
          <w:szCs w:val="22"/>
        </w:rPr>
      </w:pPr>
      <w:r>
        <w:rPr>
          <w:lang w:eastAsia="ko-KR"/>
        </w:rPr>
        <w:t>Figure 36.</w:t>
      </w:r>
      <w:r>
        <w:rPr>
          <w:rFonts w:asciiTheme="minorHAnsi" w:eastAsiaTheme="minorEastAsia" w:hAnsiTheme="minorHAnsi" w:cstheme="minorBidi"/>
          <w:sz w:val="22"/>
          <w:szCs w:val="22"/>
        </w:rPr>
        <w:tab/>
      </w:r>
      <w:r>
        <w:rPr>
          <w:lang w:eastAsia="ko-KR"/>
        </w:rPr>
        <w:t>Lake El Estero Experimental Setup Overview</w:t>
      </w:r>
      <w:r>
        <w:tab/>
      </w:r>
      <w:r>
        <w:fldChar w:fldCharType="begin"/>
      </w:r>
      <w:r>
        <w:instrText xml:space="preserve"> PAGEREF _Toc514246833 \h </w:instrText>
      </w:r>
      <w:r>
        <w:fldChar w:fldCharType="separate"/>
      </w:r>
      <w:r>
        <w:t>50</w:t>
      </w:r>
      <w:r>
        <w:fldChar w:fldCharType="end"/>
      </w:r>
    </w:p>
    <w:p w14:paraId="4D42EE60" w14:textId="6FEE49F7" w:rsidR="00A32BCB" w:rsidRDefault="00A32BCB">
      <w:pPr>
        <w:pStyle w:val="TableofFigures"/>
        <w:rPr>
          <w:rFonts w:asciiTheme="minorHAnsi" w:eastAsiaTheme="minorEastAsia" w:hAnsiTheme="minorHAnsi" w:cstheme="minorBidi"/>
          <w:sz w:val="22"/>
          <w:szCs w:val="22"/>
        </w:rPr>
      </w:pPr>
      <w:r>
        <w:rPr>
          <w:lang w:eastAsia="ko-KR"/>
        </w:rPr>
        <w:t>Figure 37.</w:t>
      </w:r>
      <w:r>
        <w:rPr>
          <w:rFonts w:asciiTheme="minorHAnsi" w:eastAsiaTheme="minorEastAsia" w:hAnsiTheme="minorHAnsi" w:cstheme="minorBidi"/>
          <w:sz w:val="22"/>
          <w:szCs w:val="22"/>
        </w:rPr>
        <w:tab/>
      </w:r>
      <w:r>
        <w:rPr>
          <w:lang w:eastAsia="ko-KR"/>
        </w:rPr>
        <w:t>Lenonvo ThinkPad T460 with Logitech F310 Gamepad USB Controller.</w:t>
      </w:r>
      <w:r>
        <w:tab/>
      </w:r>
      <w:r>
        <w:fldChar w:fldCharType="begin"/>
      </w:r>
      <w:r>
        <w:instrText xml:space="preserve"> PAGEREF _Toc514246834 \h </w:instrText>
      </w:r>
      <w:r>
        <w:fldChar w:fldCharType="separate"/>
      </w:r>
      <w:r>
        <w:t>51</w:t>
      </w:r>
      <w:r>
        <w:fldChar w:fldCharType="end"/>
      </w:r>
    </w:p>
    <w:p w14:paraId="1BBFAE98" w14:textId="2025B04B" w:rsidR="00A32BCB" w:rsidRDefault="00A32BCB">
      <w:pPr>
        <w:pStyle w:val="TableofFigures"/>
        <w:rPr>
          <w:rFonts w:asciiTheme="minorHAnsi" w:eastAsiaTheme="minorEastAsia" w:hAnsiTheme="minorHAnsi" w:cstheme="minorBidi"/>
          <w:sz w:val="22"/>
          <w:szCs w:val="22"/>
        </w:rPr>
      </w:pPr>
      <w:r>
        <w:rPr>
          <w:lang w:eastAsia="ko-KR"/>
        </w:rPr>
        <w:lastRenderedPageBreak/>
        <w:t>Figure 38.</w:t>
      </w:r>
      <w:r>
        <w:rPr>
          <w:rFonts w:asciiTheme="minorHAnsi" w:eastAsiaTheme="minorEastAsia" w:hAnsiTheme="minorHAnsi" w:cstheme="minorBidi"/>
          <w:sz w:val="22"/>
          <w:szCs w:val="22"/>
        </w:rPr>
        <w:tab/>
      </w:r>
      <w:r>
        <w:rPr>
          <w:lang w:eastAsia="ko-KR"/>
        </w:rPr>
        <w:t>CLEARPATH Wireless Router and Tripod.</w:t>
      </w:r>
      <w:r>
        <w:tab/>
      </w:r>
      <w:r>
        <w:fldChar w:fldCharType="begin"/>
      </w:r>
      <w:r>
        <w:instrText xml:space="preserve"> PAGEREF _Toc514246835 \h </w:instrText>
      </w:r>
      <w:r>
        <w:fldChar w:fldCharType="separate"/>
      </w:r>
      <w:r>
        <w:t>51</w:t>
      </w:r>
      <w:r>
        <w:fldChar w:fldCharType="end"/>
      </w:r>
    </w:p>
    <w:p w14:paraId="2399CF44" w14:textId="58CF56A0" w:rsidR="00A32BCB" w:rsidRDefault="00A32BCB">
      <w:pPr>
        <w:pStyle w:val="TableofFigures"/>
        <w:rPr>
          <w:rFonts w:asciiTheme="minorHAnsi" w:eastAsiaTheme="minorEastAsia" w:hAnsiTheme="minorHAnsi" w:cstheme="minorBidi"/>
          <w:sz w:val="22"/>
          <w:szCs w:val="22"/>
        </w:rPr>
      </w:pPr>
      <w:r>
        <w:rPr>
          <w:lang w:eastAsia="ko-KR"/>
        </w:rPr>
        <w:t>Figure 39.</w:t>
      </w:r>
      <w:r>
        <w:rPr>
          <w:rFonts w:asciiTheme="minorHAnsi" w:eastAsiaTheme="minorEastAsia" w:hAnsiTheme="minorHAnsi" w:cstheme="minorBidi"/>
          <w:sz w:val="22"/>
          <w:szCs w:val="22"/>
        </w:rPr>
        <w:tab/>
      </w:r>
      <w:r>
        <w:rPr>
          <w:lang w:eastAsia="ko-KR"/>
        </w:rPr>
        <w:t>Experimental Heading Control – Oscillation Error Example</w:t>
      </w:r>
      <w:r>
        <w:tab/>
      </w:r>
      <w:r>
        <w:fldChar w:fldCharType="begin"/>
      </w:r>
      <w:r>
        <w:instrText xml:space="preserve"> PAGEREF _Toc514246836 \h </w:instrText>
      </w:r>
      <w:r>
        <w:fldChar w:fldCharType="separate"/>
      </w:r>
      <w:r>
        <w:t>54</w:t>
      </w:r>
      <w:r>
        <w:fldChar w:fldCharType="end"/>
      </w:r>
    </w:p>
    <w:p w14:paraId="5EB13992" w14:textId="43F17F45" w:rsidR="00A32BCB" w:rsidRDefault="00A32BCB">
      <w:pPr>
        <w:pStyle w:val="TableofFigures"/>
        <w:rPr>
          <w:rFonts w:asciiTheme="minorHAnsi" w:eastAsiaTheme="minorEastAsia" w:hAnsiTheme="minorHAnsi" w:cstheme="minorBidi"/>
          <w:sz w:val="22"/>
          <w:szCs w:val="22"/>
        </w:rPr>
      </w:pPr>
      <w:r>
        <w:rPr>
          <w:lang w:eastAsia="ko-KR"/>
        </w:rPr>
        <w:t>Figure 40.</w:t>
      </w:r>
      <w:r>
        <w:rPr>
          <w:rFonts w:asciiTheme="minorHAnsi" w:eastAsiaTheme="minorEastAsia" w:hAnsiTheme="minorHAnsi" w:cstheme="minorBidi"/>
          <w:sz w:val="22"/>
          <w:szCs w:val="22"/>
        </w:rPr>
        <w:tab/>
      </w:r>
      <w:r>
        <w:rPr>
          <w:lang w:eastAsia="ko-KR"/>
        </w:rPr>
        <w:t>Heading Control – Experimental Step Responses – Linear and Non-Linear Thrust Model Approximations</w:t>
      </w:r>
      <w:r>
        <w:tab/>
      </w:r>
      <w:r>
        <w:fldChar w:fldCharType="begin"/>
      </w:r>
      <w:r>
        <w:instrText xml:space="preserve"> PAGEREF _Toc514246837 \h </w:instrText>
      </w:r>
      <w:r>
        <w:fldChar w:fldCharType="separate"/>
      </w:r>
      <w:r>
        <w:t>55</w:t>
      </w:r>
      <w:r>
        <w:fldChar w:fldCharType="end"/>
      </w:r>
    </w:p>
    <w:p w14:paraId="4FFA7606" w14:textId="59D0773D" w:rsidR="00A32BCB" w:rsidRDefault="00A32BCB">
      <w:pPr>
        <w:pStyle w:val="TableofFigures"/>
        <w:rPr>
          <w:rFonts w:asciiTheme="minorHAnsi" w:eastAsiaTheme="minorEastAsia" w:hAnsiTheme="minorHAnsi" w:cstheme="minorBidi"/>
          <w:sz w:val="22"/>
          <w:szCs w:val="22"/>
        </w:rPr>
      </w:pPr>
      <w:r>
        <w:rPr>
          <w:lang w:eastAsia="ko-KR"/>
        </w:rPr>
        <w:t>Figure 41.</w:t>
      </w:r>
      <w:r>
        <w:rPr>
          <w:rFonts w:asciiTheme="minorHAnsi" w:eastAsiaTheme="minorEastAsia" w:hAnsiTheme="minorHAnsi" w:cstheme="minorBidi"/>
          <w:sz w:val="22"/>
          <w:szCs w:val="22"/>
        </w:rPr>
        <w:tab/>
      </w:r>
      <w:r>
        <w:rPr>
          <w:lang w:eastAsia="ko-KR"/>
        </w:rPr>
        <w:t>Optimized Experimental Step Responses – Low Speed Control –Linear and Non Linear Thrust Model Approximations</w:t>
      </w:r>
      <w:r>
        <w:tab/>
      </w:r>
      <w:r>
        <w:fldChar w:fldCharType="begin"/>
      </w:r>
      <w:r>
        <w:instrText xml:space="preserve"> PAGEREF _Toc514246838 \h </w:instrText>
      </w:r>
      <w:r>
        <w:fldChar w:fldCharType="separate"/>
      </w:r>
      <w:r>
        <w:t>58</w:t>
      </w:r>
      <w:r>
        <w:fldChar w:fldCharType="end"/>
      </w:r>
    </w:p>
    <w:p w14:paraId="568E91CE" w14:textId="16B54EF0" w:rsidR="00A32BCB" w:rsidRDefault="00A32BCB">
      <w:pPr>
        <w:pStyle w:val="TableofFigures"/>
        <w:rPr>
          <w:rFonts w:asciiTheme="minorHAnsi" w:eastAsiaTheme="minorEastAsia" w:hAnsiTheme="minorHAnsi" w:cstheme="minorBidi"/>
          <w:sz w:val="22"/>
          <w:szCs w:val="22"/>
        </w:rPr>
      </w:pPr>
      <w:r>
        <w:rPr>
          <w:lang w:eastAsia="ko-KR"/>
        </w:rPr>
        <w:t>Figure 42.</w:t>
      </w:r>
      <w:r>
        <w:rPr>
          <w:rFonts w:asciiTheme="minorHAnsi" w:eastAsiaTheme="minorEastAsia" w:hAnsiTheme="minorHAnsi" w:cstheme="minorBidi"/>
          <w:sz w:val="22"/>
          <w:szCs w:val="22"/>
        </w:rPr>
        <w:tab/>
      </w:r>
      <w:r>
        <w:rPr>
          <w:lang w:eastAsia="ko-KR"/>
        </w:rPr>
        <w:t>Optimized Step Response—Low-Speed Control—Feed Forward Control</w:t>
      </w:r>
      <w:r>
        <w:tab/>
      </w:r>
      <w:r>
        <w:fldChar w:fldCharType="begin"/>
      </w:r>
      <w:r>
        <w:instrText xml:space="preserve"> PAGEREF _Toc514246839 \h </w:instrText>
      </w:r>
      <w:r>
        <w:fldChar w:fldCharType="separate"/>
      </w:r>
      <w:r>
        <w:t>60</w:t>
      </w:r>
      <w:r>
        <w:fldChar w:fldCharType="end"/>
      </w:r>
    </w:p>
    <w:p w14:paraId="367C6C92" w14:textId="7079248D" w:rsidR="00A32BCB" w:rsidRDefault="00A32BCB">
      <w:pPr>
        <w:pStyle w:val="TableofFigures"/>
        <w:rPr>
          <w:rFonts w:asciiTheme="minorHAnsi" w:eastAsiaTheme="minorEastAsia" w:hAnsiTheme="minorHAnsi" w:cstheme="minorBidi"/>
          <w:sz w:val="22"/>
          <w:szCs w:val="22"/>
        </w:rPr>
      </w:pPr>
      <w:r>
        <w:rPr>
          <w:lang w:eastAsia="ko-KR"/>
        </w:rPr>
        <w:t>Figure 43.</w:t>
      </w:r>
      <w:r>
        <w:rPr>
          <w:rFonts w:asciiTheme="minorHAnsi" w:eastAsiaTheme="minorEastAsia" w:hAnsiTheme="minorHAnsi" w:cstheme="minorBidi"/>
          <w:sz w:val="22"/>
          <w:szCs w:val="22"/>
        </w:rPr>
        <w:tab/>
      </w:r>
      <w:r>
        <w:rPr>
          <w:lang w:eastAsia="ko-KR"/>
        </w:rPr>
        <w:t>Optimized System Response—Feed-Forward Compensation—Integrator Effort Comparison</w:t>
      </w:r>
      <w:r>
        <w:tab/>
      </w:r>
      <w:r>
        <w:fldChar w:fldCharType="begin"/>
      </w:r>
      <w:r>
        <w:instrText xml:space="preserve"> PAGEREF _Toc514246840 \h </w:instrText>
      </w:r>
      <w:r>
        <w:fldChar w:fldCharType="separate"/>
      </w:r>
      <w:r>
        <w:t>60</w:t>
      </w:r>
      <w:r>
        <w:fldChar w:fldCharType="end"/>
      </w:r>
    </w:p>
    <w:p w14:paraId="5E5DE39F" w14:textId="6EC68C67" w:rsidR="00A32BCB" w:rsidRDefault="00A32BCB">
      <w:pPr>
        <w:pStyle w:val="TableofFigures"/>
        <w:rPr>
          <w:rFonts w:asciiTheme="minorHAnsi" w:eastAsiaTheme="minorEastAsia" w:hAnsiTheme="minorHAnsi" w:cstheme="minorBidi"/>
          <w:sz w:val="22"/>
          <w:szCs w:val="22"/>
        </w:rPr>
      </w:pPr>
      <w:r>
        <w:rPr>
          <w:lang w:eastAsia="ko-KR"/>
        </w:rPr>
        <w:t>Figure 44.</w:t>
      </w:r>
      <w:r>
        <w:rPr>
          <w:rFonts w:asciiTheme="minorHAnsi" w:eastAsiaTheme="minorEastAsia" w:hAnsiTheme="minorHAnsi" w:cstheme="minorBidi"/>
          <w:sz w:val="22"/>
          <w:szCs w:val="22"/>
        </w:rPr>
        <w:tab/>
      </w:r>
      <w:r>
        <w:rPr>
          <w:lang w:eastAsia="ko-KR"/>
        </w:rPr>
        <w:t>Optimized Experimental Step Responses – High Speed Control –Linear and Non Linear Thrust Model Approximations</w:t>
      </w:r>
      <w:r>
        <w:tab/>
      </w:r>
      <w:r>
        <w:fldChar w:fldCharType="begin"/>
      </w:r>
      <w:r>
        <w:instrText xml:space="preserve"> PAGEREF _Toc514246841 \h </w:instrText>
      </w:r>
      <w:r>
        <w:fldChar w:fldCharType="separate"/>
      </w:r>
      <w:r>
        <w:t>62</w:t>
      </w:r>
      <w:r>
        <w:fldChar w:fldCharType="end"/>
      </w:r>
    </w:p>
    <w:p w14:paraId="52F228A5" w14:textId="40FF6DB1" w:rsidR="00A32BCB" w:rsidRDefault="00A32BCB">
      <w:pPr>
        <w:pStyle w:val="TableofFigures"/>
        <w:rPr>
          <w:rFonts w:asciiTheme="minorHAnsi" w:eastAsiaTheme="minorEastAsia" w:hAnsiTheme="minorHAnsi" w:cstheme="minorBidi"/>
          <w:sz w:val="22"/>
          <w:szCs w:val="22"/>
        </w:rPr>
      </w:pPr>
      <w:r>
        <w:rPr>
          <w:lang w:eastAsia="ko-KR"/>
        </w:rPr>
        <w:t>Figure 45.</w:t>
      </w:r>
      <w:r>
        <w:rPr>
          <w:rFonts w:asciiTheme="minorHAnsi" w:eastAsiaTheme="minorEastAsia" w:hAnsiTheme="minorHAnsi" w:cstheme="minorBidi"/>
          <w:sz w:val="22"/>
          <w:szCs w:val="22"/>
        </w:rPr>
        <w:tab/>
      </w:r>
      <w:r>
        <w:rPr>
          <w:lang w:eastAsia="ko-KR"/>
        </w:rPr>
        <w:t>Optimized Step Response—High Speed Control—Feed Forward Control</w:t>
      </w:r>
      <w:r>
        <w:tab/>
      </w:r>
      <w:r>
        <w:fldChar w:fldCharType="begin"/>
      </w:r>
      <w:r>
        <w:instrText xml:space="preserve"> PAGEREF _Toc514246842 \h </w:instrText>
      </w:r>
      <w:r>
        <w:fldChar w:fldCharType="separate"/>
      </w:r>
      <w:r>
        <w:t>64</w:t>
      </w:r>
      <w:r>
        <w:fldChar w:fldCharType="end"/>
      </w:r>
    </w:p>
    <w:p w14:paraId="2F0E32A3" w14:textId="167BF84D" w:rsidR="00A32BCB" w:rsidRDefault="00A32BCB">
      <w:pPr>
        <w:pStyle w:val="TableofFigures"/>
        <w:rPr>
          <w:rFonts w:asciiTheme="minorHAnsi" w:eastAsiaTheme="minorEastAsia" w:hAnsiTheme="minorHAnsi" w:cstheme="minorBidi"/>
          <w:sz w:val="22"/>
          <w:szCs w:val="22"/>
        </w:rPr>
      </w:pPr>
      <w:r>
        <w:rPr>
          <w:lang w:eastAsia="ko-KR"/>
        </w:rPr>
        <w:t>Figure 46.</w:t>
      </w:r>
      <w:r>
        <w:rPr>
          <w:rFonts w:asciiTheme="minorHAnsi" w:eastAsiaTheme="minorEastAsia" w:hAnsiTheme="minorHAnsi" w:cstheme="minorBidi"/>
          <w:sz w:val="22"/>
          <w:szCs w:val="22"/>
        </w:rPr>
        <w:tab/>
      </w:r>
      <w:r>
        <w:rPr>
          <w:lang w:eastAsia="ko-KR"/>
        </w:rPr>
        <w:t>Optimized Experimental Step Responses – High Speed Control – Feed Forward Control Integrator Analysis</w:t>
      </w:r>
      <w:r>
        <w:tab/>
      </w:r>
      <w:r>
        <w:fldChar w:fldCharType="begin"/>
      </w:r>
      <w:r>
        <w:instrText xml:space="preserve"> PAGEREF _Toc514246843 \h </w:instrText>
      </w:r>
      <w:r>
        <w:fldChar w:fldCharType="separate"/>
      </w:r>
      <w:r>
        <w:t>64</w:t>
      </w:r>
      <w:r>
        <w:fldChar w:fldCharType="end"/>
      </w:r>
    </w:p>
    <w:p w14:paraId="4EB951E2" w14:textId="5E5790E9" w:rsidR="00A32BCB" w:rsidRDefault="00A32BCB">
      <w:pPr>
        <w:pStyle w:val="TableofFigures"/>
        <w:rPr>
          <w:rFonts w:asciiTheme="minorHAnsi" w:eastAsiaTheme="minorEastAsia" w:hAnsiTheme="minorHAnsi" w:cstheme="minorBidi"/>
          <w:sz w:val="22"/>
          <w:szCs w:val="22"/>
        </w:rPr>
      </w:pPr>
      <w:r>
        <w:rPr>
          <w:lang w:eastAsia="ko-KR"/>
        </w:rPr>
        <w:t>Figure 47.</w:t>
      </w:r>
      <w:r>
        <w:rPr>
          <w:rFonts w:asciiTheme="minorHAnsi" w:eastAsiaTheme="minorEastAsia" w:hAnsiTheme="minorHAnsi" w:cstheme="minorBidi"/>
          <w:sz w:val="22"/>
          <w:szCs w:val="22"/>
        </w:rPr>
        <w:tab/>
      </w:r>
      <w:r>
        <w:rPr>
          <w:lang w:eastAsia="ko-KR"/>
        </w:rPr>
        <w:t>Optimized System Response—Feed-Forward Compensation—Integrator Effort Comparison</w:t>
      </w:r>
      <w:r>
        <w:tab/>
      </w:r>
      <w:r>
        <w:fldChar w:fldCharType="begin"/>
      </w:r>
      <w:r>
        <w:instrText xml:space="preserve"> PAGEREF _Toc514246844 \h </w:instrText>
      </w:r>
      <w:r>
        <w:fldChar w:fldCharType="separate"/>
      </w:r>
      <w:r>
        <w:t>65</w:t>
      </w:r>
      <w:r>
        <w:fldChar w:fldCharType="end"/>
      </w:r>
    </w:p>
    <w:p w14:paraId="36872D8F" w14:textId="68899DDE" w:rsidR="00A32BCB" w:rsidRDefault="00A32BCB">
      <w:pPr>
        <w:pStyle w:val="TableofFigures"/>
        <w:rPr>
          <w:rFonts w:asciiTheme="minorHAnsi" w:eastAsiaTheme="minorEastAsia" w:hAnsiTheme="minorHAnsi" w:cstheme="minorBidi"/>
          <w:sz w:val="22"/>
          <w:szCs w:val="22"/>
        </w:rPr>
      </w:pPr>
      <w:r>
        <w:rPr>
          <w:lang w:eastAsia="ko-KR"/>
        </w:rPr>
        <w:t>Figure 48.</w:t>
      </w:r>
      <w:r>
        <w:rPr>
          <w:rFonts w:asciiTheme="minorHAnsi" w:eastAsiaTheme="minorEastAsia" w:hAnsiTheme="minorHAnsi" w:cstheme="minorBidi"/>
          <w:sz w:val="22"/>
          <w:szCs w:val="22"/>
        </w:rPr>
        <w:tab/>
      </w:r>
      <w:r>
        <w:rPr>
          <w:lang w:eastAsia="ko-KR"/>
        </w:rPr>
        <w:t>Optimized Experimental System Responses – Low Speed Turn – Coupled Dynamics</w:t>
      </w:r>
      <w:r>
        <w:tab/>
      </w:r>
      <w:r>
        <w:fldChar w:fldCharType="begin"/>
      </w:r>
      <w:r>
        <w:instrText xml:space="preserve"> PAGEREF _Toc514246845 \h </w:instrText>
      </w:r>
      <w:r>
        <w:fldChar w:fldCharType="separate"/>
      </w:r>
      <w:r>
        <w:t>66</w:t>
      </w:r>
      <w:r>
        <w:fldChar w:fldCharType="end"/>
      </w:r>
    </w:p>
    <w:p w14:paraId="7AEB9459" w14:textId="06F2581D" w:rsidR="00A32BCB" w:rsidRDefault="00A32BCB">
      <w:pPr>
        <w:pStyle w:val="TableofFigures"/>
        <w:rPr>
          <w:rFonts w:asciiTheme="minorHAnsi" w:eastAsiaTheme="minorEastAsia" w:hAnsiTheme="minorHAnsi" w:cstheme="minorBidi"/>
          <w:sz w:val="22"/>
          <w:szCs w:val="22"/>
        </w:rPr>
      </w:pPr>
      <w:r>
        <w:rPr>
          <w:lang w:eastAsia="ko-KR"/>
        </w:rPr>
        <w:t>Figure 49.</w:t>
      </w:r>
      <w:r>
        <w:rPr>
          <w:rFonts w:asciiTheme="minorHAnsi" w:eastAsiaTheme="minorEastAsia" w:hAnsiTheme="minorHAnsi" w:cstheme="minorBidi"/>
          <w:sz w:val="22"/>
          <w:szCs w:val="22"/>
        </w:rPr>
        <w:tab/>
      </w:r>
      <w:r>
        <w:rPr>
          <w:lang w:eastAsia="ko-KR"/>
        </w:rPr>
        <w:t>Optimized Experimental System Response—Low Speed Turn - Compensation—Integrator Effort Comparison</w:t>
      </w:r>
      <w:r>
        <w:tab/>
      </w:r>
      <w:r>
        <w:fldChar w:fldCharType="begin"/>
      </w:r>
      <w:r>
        <w:instrText xml:space="preserve"> PAGEREF _Toc514246846 \h </w:instrText>
      </w:r>
      <w:r>
        <w:fldChar w:fldCharType="separate"/>
      </w:r>
      <w:r>
        <w:t>67</w:t>
      </w:r>
      <w:r>
        <w:fldChar w:fldCharType="end"/>
      </w:r>
    </w:p>
    <w:p w14:paraId="3AA70C86" w14:textId="5015F700" w:rsidR="00A32BCB" w:rsidRDefault="00A32BCB">
      <w:pPr>
        <w:pStyle w:val="TableofFigures"/>
        <w:rPr>
          <w:rFonts w:asciiTheme="minorHAnsi" w:eastAsiaTheme="minorEastAsia" w:hAnsiTheme="minorHAnsi" w:cstheme="minorBidi"/>
          <w:sz w:val="22"/>
          <w:szCs w:val="22"/>
        </w:rPr>
      </w:pPr>
      <w:r>
        <w:rPr>
          <w:lang w:eastAsia="ko-KR"/>
        </w:rPr>
        <w:t>Figure 50.</w:t>
      </w:r>
      <w:r>
        <w:rPr>
          <w:rFonts w:asciiTheme="minorHAnsi" w:eastAsiaTheme="minorEastAsia" w:hAnsiTheme="minorHAnsi" w:cstheme="minorBidi"/>
          <w:sz w:val="22"/>
          <w:szCs w:val="22"/>
        </w:rPr>
        <w:tab/>
      </w:r>
      <w:r>
        <w:rPr>
          <w:lang w:eastAsia="ko-KR"/>
        </w:rPr>
        <w:t>Optimized Experimental System Responses – Low Speed Turn – Coupled Dynamics</w:t>
      </w:r>
      <w:r>
        <w:tab/>
      </w:r>
      <w:r>
        <w:fldChar w:fldCharType="begin"/>
      </w:r>
      <w:r>
        <w:instrText xml:space="preserve"> PAGEREF _Toc514246847 \h </w:instrText>
      </w:r>
      <w:r>
        <w:fldChar w:fldCharType="separate"/>
      </w:r>
      <w:r>
        <w:t>69</w:t>
      </w:r>
      <w:r>
        <w:fldChar w:fldCharType="end"/>
      </w:r>
    </w:p>
    <w:p w14:paraId="359843A0" w14:textId="65384BBF" w:rsidR="00A32BCB" w:rsidRDefault="00A32BCB">
      <w:pPr>
        <w:pStyle w:val="TableofFigures"/>
        <w:rPr>
          <w:rFonts w:asciiTheme="minorHAnsi" w:eastAsiaTheme="minorEastAsia" w:hAnsiTheme="minorHAnsi" w:cstheme="minorBidi"/>
          <w:sz w:val="22"/>
          <w:szCs w:val="22"/>
        </w:rPr>
      </w:pPr>
      <w:r>
        <w:t>Figure 51.</w:t>
      </w:r>
      <w:r>
        <w:rPr>
          <w:rFonts w:asciiTheme="minorHAnsi" w:eastAsiaTheme="minorEastAsia" w:hAnsiTheme="minorHAnsi" w:cstheme="minorBidi"/>
          <w:sz w:val="22"/>
          <w:szCs w:val="22"/>
        </w:rPr>
        <w:tab/>
      </w:r>
      <w:r>
        <w:rPr>
          <w:lang w:eastAsia="ko-KR"/>
        </w:rPr>
        <w:t>Optimized Experimental System Response—Low Speed Turn - Compensation—Integrator Effort Comparison</w:t>
      </w:r>
      <w:r>
        <w:tab/>
      </w:r>
      <w:r>
        <w:fldChar w:fldCharType="begin"/>
      </w:r>
      <w:r>
        <w:instrText xml:space="preserve"> PAGEREF _Toc514246848 \h </w:instrText>
      </w:r>
      <w:r>
        <w:fldChar w:fldCharType="separate"/>
      </w:r>
      <w:r>
        <w:t>70</w:t>
      </w:r>
      <w:r>
        <w:fldChar w:fldCharType="end"/>
      </w:r>
    </w:p>
    <w:p w14:paraId="156D2BDB" w14:textId="6009E434" w:rsidR="00EB056A" w:rsidRPr="002B76CB" w:rsidRDefault="00EB056A" w:rsidP="008E545E">
      <w:pPr>
        <w:pStyle w:val="CoverPagesHeading"/>
      </w:pPr>
      <w:r>
        <w:fldChar w:fldCharType="end"/>
      </w:r>
      <w:r w:rsidRPr="002B76CB">
        <w:br w:type="page"/>
      </w:r>
      <w:r w:rsidRPr="002B76CB">
        <w:lastRenderedPageBreak/>
        <w:t>LIST OF TABLES</w:t>
      </w:r>
    </w:p>
    <w:p w14:paraId="4BCDB7F6" w14:textId="0473A84A" w:rsidR="00A32BCB" w:rsidRDefault="00EB056A">
      <w:pPr>
        <w:pStyle w:val="TableofFigures"/>
        <w:rPr>
          <w:rFonts w:asciiTheme="minorHAnsi" w:eastAsiaTheme="minorEastAsia" w:hAnsiTheme="minorHAnsi" w:cstheme="minorBidi"/>
          <w:sz w:val="22"/>
          <w:szCs w:val="22"/>
        </w:rPr>
      </w:pPr>
      <w:r>
        <w:fldChar w:fldCharType="begin"/>
      </w:r>
      <w:r>
        <w:instrText xml:space="preserve"> TOC \t "TABLE TITLE" \c </w:instrText>
      </w:r>
      <w:r>
        <w:fldChar w:fldCharType="separate"/>
      </w:r>
      <w:r w:rsidR="00A32BCB">
        <w:t>Table 1.</w:t>
      </w:r>
      <w:r w:rsidR="00A32BCB">
        <w:rPr>
          <w:rFonts w:asciiTheme="minorHAnsi" w:eastAsiaTheme="minorEastAsia" w:hAnsiTheme="minorHAnsi" w:cstheme="minorBidi"/>
          <w:sz w:val="22"/>
          <w:szCs w:val="22"/>
        </w:rPr>
        <w:tab/>
      </w:r>
      <w:r w:rsidR="00A32BCB">
        <w:t>Model Assumptions and Justifications</w:t>
      </w:r>
      <w:r w:rsidR="00A32BCB">
        <w:tab/>
      </w:r>
      <w:r w:rsidR="00A32BCB">
        <w:fldChar w:fldCharType="begin"/>
      </w:r>
      <w:r w:rsidR="00A32BCB">
        <w:instrText xml:space="preserve"> PAGEREF _Toc514246849 \h </w:instrText>
      </w:r>
      <w:r w:rsidR="00A32BCB">
        <w:fldChar w:fldCharType="separate"/>
      </w:r>
      <w:r w:rsidR="00A32BCB">
        <w:t>6</w:t>
      </w:r>
      <w:r w:rsidR="00A32BCB">
        <w:fldChar w:fldCharType="end"/>
      </w:r>
    </w:p>
    <w:p w14:paraId="2E17379A" w14:textId="7D7BCE27" w:rsidR="00A32BCB" w:rsidRDefault="00A32BCB">
      <w:pPr>
        <w:pStyle w:val="TableofFigures"/>
        <w:rPr>
          <w:rFonts w:asciiTheme="minorHAnsi" w:eastAsiaTheme="minorEastAsia" w:hAnsiTheme="minorHAnsi" w:cstheme="minorBidi"/>
          <w:sz w:val="22"/>
          <w:szCs w:val="22"/>
        </w:rPr>
      </w:pPr>
      <w:r>
        <w:t>Table 2.</w:t>
      </w:r>
      <w:r>
        <w:rPr>
          <w:rFonts w:asciiTheme="minorHAnsi" w:eastAsiaTheme="minorEastAsia" w:hAnsiTheme="minorHAnsi" w:cstheme="minorBidi"/>
          <w:sz w:val="22"/>
          <w:szCs w:val="22"/>
        </w:rPr>
        <w:tab/>
      </w:r>
      <w:r>
        <w:t>KF-USV System Specification</w:t>
      </w:r>
      <w:r>
        <w:tab/>
      </w:r>
      <w:r>
        <w:fldChar w:fldCharType="begin"/>
      </w:r>
      <w:r>
        <w:instrText xml:space="preserve"> PAGEREF _Toc514246850 \h </w:instrText>
      </w:r>
      <w:r>
        <w:fldChar w:fldCharType="separate"/>
      </w:r>
      <w:r>
        <w:t>7</w:t>
      </w:r>
      <w:r>
        <w:fldChar w:fldCharType="end"/>
      </w:r>
    </w:p>
    <w:p w14:paraId="4BBCE39D" w14:textId="241D3286" w:rsidR="00A32BCB" w:rsidRDefault="00A32BCB">
      <w:pPr>
        <w:pStyle w:val="TableofFigures"/>
        <w:rPr>
          <w:rFonts w:asciiTheme="minorHAnsi" w:eastAsiaTheme="minorEastAsia" w:hAnsiTheme="minorHAnsi" w:cstheme="minorBidi"/>
          <w:sz w:val="22"/>
          <w:szCs w:val="22"/>
        </w:rPr>
      </w:pPr>
      <w:r>
        <w:t>Table 3.</w:t>
      </w:r>
      <w:r>
        <w:rPr>
          <w:rFonts w:asciiTheme="minorHAnsi" w:eastAsiaTheme="minorEastAsia" w:hAnsiTheme="minorHAnsi" w:cstheme="minorBidi"/>
          <w:sz w:val="22"/>
          <w:szCs w:val="22"/>
        </w:rPr>
        <w:tab/>
      </w:r>
      <w:r>
        <w:t>Motor Command to Thruster Force Relationship</w:t>
      </w:r>
      <w:r>
        <w:tab/>
      </w:r>
      <w:r>
        <w:fldChar w:fldCharType="begin"/>
      </w:r>
      <w:r>
        <w:instrText xml:space="preserve"> PAGEREF _Toc514246851 \h </w:instrText>
      </w:r>
      <w:r>
        <w:fldChar w:fldCharType="separate"/>
      </w:r>
      <w:r>
        <w:t>13</w:t>
      </w:r>
      <w:r>
        <w:fldChar w:fldCharType="end"/>
      </w:r>
    </w:p>
    <w:p w14:paraId="2874E19E" w14:textId="3160C432" w:rsidR="00A32BCB" w:rsidRDefault="00A32BCB">
      <w:pPr>
        <w:pStyle w:val="TableofFigures"/>
        <w:rPr>
          <w:rFonts w:asciiTheme="minorHAnsi" w:eastAsiaTheme="minorEastAsia" w:hAnsiTheme="minorHAnsi" w:cstheme="minorBidi"/>
          <w:sz w:val="22"/>
          <w:szCs w:val="22"/>
        </w:rPr>
      </w:pPr>
      <w:r>
        <w:t>Table 4.</w:t>
      </w:r>
      <w:r>
        <w:rPr>
          <w:rFonts w:asciiTheme="minorHAnsi" w:eastAsiaTheme="minorEastAsia" w:hAnsiTheme="minorHAnsi" w:cstheme="minorBidi"/>
          <w:sz w:val="22"/>
          <w:szCs w:val="22"/>
        </w:rPr>
        <w:tab/>
      </w:r>
      <w:r>
        <w:t>Test Case Definition Matrix</w:t>
      </w:r>
      <w:r>
        <w:tab/>
      </w:r>
      <w:r>
        <w:fldChar w:fldCharType="begin"/>
      </w:r>
      <w:r>
        <w:instrText xml:space="preserve"> PAGEREF _Toc514246852 \h </w:instrText>
      </w:r>
      <w:r>
        <w:fldChar w:fldCharType="separate"/>
      </w:r>
      <w:r>
        <w:t>14</w:t>
      </w:r>
      <w:r>
        <w:fldChar w:fldCharType="end"/>
      </w:r>
    </w:p>
    <w:p w14:paraId="27002D3C" w14:textId="1B0D4F24" w:rsidR="00A32BCB" w:rsidRDefault="00A32BCB">
      <w:pPr>
        <w:pStyle w:val="TableofFigures"/>
        <w:rPr>
          <w:rFonts w:asciiTheme="minorHAnsi" w:eastAsiaTheme="minorEastAsia" w:hAnsiTheme="minorHAnsi" w:cstheme="minorBidi"/>
          <w:sz w:val="22"/>
          <w:szCs w:val="22"/>
        </w:rPr>
      </w:pPr>
      <w:r>
        <w:t>Table 5.</w:t>
      </w:r>
      <w:r>
        <w:rPr>
          <w:rFonts w:asciiTheme="minorHAnsi" w:eastAsiaTheme="minorEastAsia" w:hAnsiTheme="minorHAnsi" w:cstheme="minorBidi"/>
          <w:sz w:val="22"/>
          <w:szCs w:val="22"/>
        </w:rPr>
        <w:tab/>
      </w:r>
      <w:r>
        <w:t>Ziegler-Nichols Tuning Rules</w:t>
      </w:r>
      <w:r>
        <w:tab/>
      </w:r>
      <w:r>
        <w:fldChar w:fldCharType="begin"/>
      </w:r>
      <w:r>
        <w:instrText xml:space="preserve"> PAGEREF _Toc514246853 \h </w:instrText>
      </w:r>
      <w:r>
        <w:fldChar w:fldCharType="separate"/>
      </w:r>
      <w:r>
        <w:t>16</w:t>
      </w:r>
      <w:r>
        <w:fldChar w:fldCharType="end"/>
      </w:r>
    </w:p>
    <w:p w14:paraId="4CD43189" w14:textId="6BB122BD" w:rsidR="00A32BCB" w:rsidRDefault="00A32BCB">
      <w:pPr>
        <w:pStyle w:val="TableofFigures"/>
        <w:rPr>
          <w:rFonts w:asciiTheme="minorHAnsi" w:eastAsiaTheme="minorEastAsia" w:hAnsiTheme="minorHAnsi" w:cstheme="minorBidi"/>
          <w:sz w:val="22"/>
          <w:szCs w:val="22"/>
        </w:rPr>
      </w:pPr>
      <w:r>
        <w:t>Table 6.</w:t>
      </w:r>
      <w:r>
        <w:rPr>
          <w:rFonts w:asciiTheme="minorHAnsi" w:eastAsiaTheme="minorEastAsia" w:hAnsiTheme="minorHAnsi" w:cstheme="minorBidi"/>
          <w:sz w:val="22"/>
          <w:szCs w:val="22"/>
        </w:rPr>
        <w:tab/>
      </w:r>
      <w:r>
        <w:t>Gain Constant Testing Values</w:t>
      </w:r>
      <w:r>
        <w:tab/>
      </w:r>
      <w:r>
        <w:fldChar w:fldCharType="begin"/>
      </w:r>
      <w:r>
        <w:instrText xml:space="preserve"> PAGEREF _Toc514246854 \h </w:instrText>
      </w:r>
      <w:r>
        <w:fldChar w:fldCharType="separate"/>
      </w:r>
      <w:r>
        <w:t>17</w:t>
      </w:r>
      <w:r>
        <w:fldChar w:fldCharType="end"/>
      </w:r>
    </w:p>
    <w:p w14:paraId="037D2D57" w14:textId="3EBBF538" w:rsidR="00A32BCB" w:rsidRDefault="00A32BCB">
      <w:pPr>
        <w:pStyle w:val="TableofFigures"/>
        <w:rPr>
          <w:rFonts w:asciiTheme="minorHAnsi" w:eastAsiaTheme="minorEastAsia" w:hAnsiTheme="minorHAnsi" w:cstheme="minorBidi"/>
          <w:sz w:val="22"/>
          <w:szCs w:val="22"/>
        </w:rPr>
      </w:pPr>
      <w:r>
        <w:t>Table 7.</w:t>
      </w:r>
      <w:r>
        <w:rPr>
          <w:rFonts w:asciiTheme="minorHAnsi" w:eastAsiaTheme="minorEastAsia" w:hAnsiTheme="minorHAnsi" w:cstheme="minorBidi"/>
          <w:sz w:val="22"/>
          <w:szCs w:val="22"/>
        </w:rPr>
        <w:tab/>
      </w:r>
      <w:r>
        <w:t>Model Verification Results</w:t>
      </w:r>
      <w:r>
        <w:tab/>
      </w:r>
      <w:r>
        <w:fldChar w:fldCharType="begin"/>
      </w:r>
      <w:r>
        <w:instrText xml:space="preserve"> PAGEREF _Toc514246855 \h </w:instrText>
      </w:r>
      <w:r>
        <w:fldChar w:fldCharType="separate"/>
      </w:r>
      <w:r>
        <w:t>22</w:t>
      </w:r>
      <w:r>
        <w:fldChar w:fldCharType="end"/>
      </w:r>
    </w:p>
    <w:p w14:paraId="74410A8A" w14:textId="7E9F23E0" w:rsidR="00A32BCB" w:rsidRDefault="00A32BCB">
      <w:pPr>
        <w:pStyle w:val="TableofFigures"/>
        <w:rPr>
          <w:rFonts w:asciiTheme="minorHAnsi" w:eastAsiaTheme="minorEastAsia" w:hAnsiTheme="minorHAnsi" w:cstheme="minorBidi"/>
          <w:sz w:val="22"/>
          <w:szCs w:val="22"/>
        </w:rPr>
      </w:pPr>
      <w:r>
        <w:rPr>
          <w:lang w:eastAsia="ko-KR"/>
        </w:rPr>
        <w:t>Table 8.</w:t>
      </w:r>
      <w:r>
        <w:rPr>
          <w:rFonts w:asciiTheme="minorHAnsi" w:eastAsiaTheme="minorEastAsia" w:hAnsiTheme="minorHAnsi" w:cstheme="minorBidi"/>
          <w:sz w:val="22"/>
          <w:szCs w:val="22"/>
        </w:rPr>
        <w:tab/>
      </w:r>
      <w:r>
        <w:rPr>
          <w:lang w:eastAsia="ko-KR"/>
        </w:rPr>
        <w:t>Heading Control—Linear and Non Linear Thrust Model Approximation—Step Response Characteristic Comparison</w:t>
      </w:r>
      <w:r>
        <w:tab/>
      </w:r>
      <w:r>
        <w:fldChar w:fldCharType="begin"/>
      </w:r>
      <w:r>
        <w:instrText xml:space="preserve"> PAGEREF _Toc514246856 \h </w:instrText>
      </w:r>
      <w:r>
        <w:fldChar w:fldCharType="separate"/>
      </w:r>
      <w:r>
        <w:t>26</w:t>
      </w:r>
      <w:r>
        <w:fldChar w:fldCharType="end"/>
      </w:r>
    </w:p>
    <w:p w14:paraId="7E3E4937" w14:textId="440AD240" w:rsidR="00A32BCB" w:rsidRDefault="00A32BCB">
      <w:pPr>
        <w:pStyle w:val="TableofFigures"/>
        <w:rPr>
          <w:rFonts w:asciiTheme="minorHAnsi" w:eastAsiaTheme="minorEastAsia" w:hAnsiTheme="minorHAnsi" w:cstheme="minorBidi"/>
          <w:sz w:val="22"/>
          <w:szCs w:val="22"/>
        </w:rPr>
      </w:pPr>
      <w:r>
        <w:t>Table 9.</w:t>
      </w:r>
      <w:r>
        <w:rPr>
          <w:rFonts w:asciiTheme="minorHAnsi" w:eastAsiaTheme="minorEastAsia" w:hAnsiTheme="minorHAnsi" w:cstheme="minorBidi"/>
          <w:sz w:val="22"/>
          <w:szCs w:val="22"/>
        </w:rPr>
        <w:tab/>
      </w:r>
      <w:r>
        <w:rPr>
          <w:lang w:eastAsia="ko-KR"/>
        </w:rPr>
        <w:t>Heading Control—Optimized Controller—Step Response Characteristic Comparison</w:t>
      </w:r>
      <w:r>
        <w:tab/>
      </w:r>
      <w:r>
        <w:fldChar w:fldCharType="begin"/>
      </w:r>
      <w:r>
        <w:instrText xml:space="preserve"> PAGEREF _Toc514246857 \h </w:instrText>
      </w:r>
      <w:r>
        <w:fldChar w:fldCharType="separate"/>
      </w:r>
      <w:r>
        <w:t>27</w:t>
      </w:r>
      <w:r>
        <w:fldChar w:fldCharType="end"/>
      </w:r>
    </w:p>
    <w:p w14:paraId="368BB133" w14:textId="5586A276" w:rsidR="00A32BCB" w:rsidRDefault="00A32BCB">
      <w:pPr>
        <w:pStyle w:val="TableofFigures"/>
        <w:rPr>
          <w:rFonts w:asciiTheme="minorHAnsi" w:eastAsiaTheme="minorEastAsia" w:hAnsiTheme="minorHAnsi" w:cstheme="minorBidi"/>
          <w:sz w:val="22"/>
          <w:szCs w:val="22"/>
        </w:rPr>
      </w:pPr>
      <w:r>
        <w:rPr>
          <w:lang w:eastAsia="ko-KR"/>
        </w:rPr>
        <w:t>Table 10.</w:t>
      </w:r>
      <w:r>
        <w:rPr>
          <w:rFonts w:asciiTheme="minorHAnsi" w:eastAsiaTheme="minorEastAsia" w:hAnsiTheme="minorHAnsi" w:cstheme="minorBidi"/>
          <w:sz w:val="22"/>
          <w:szCs w:val="22"/>
        </w:rPr>
        <w:tab/>
      </w:r>
      <w:r>
        <w:rPr>
          <w:lang w:eastAsia="ko-KR"/>
        </w:rPr>
        <w:t>Performance Characteristic Comparison—Low-Speed Control—Linear and Non Linear Thrust Model Approximation</w:t>
      </w:r>
      <w:r>
        <w:tab/>
      </w:r>
      <w:r>
        <w:fldChar w:fldCharType="begin"/>
      </w:r>
      <w:r>
        <w:instrText xml:space="preserve"> PAGEREF _Toc514246858 \h </w:instrText>
      </w:r>
      <w:r>
        <w:fldChar w:fldCharType="separate"/>
      </w:r>
      <w:r>
        <w:t>30</w:t>
      </w:r>
      <w:r>
        <w:fldChar w:fldCharType="end"/>
      </w:r>
    </w:p>
    <w:p w14:paraId="2819D2DC" w14:textId="34E8649C" w:rsidR="00A32BCB" w:rsidRDefault="00A32BCB">
      <w:pPr>
        <w:pStyle w:val="TableofFigures"/>
        <w:rPr>
          <w:rFonts w:asciiTheme="minorHAnsi" w:eastAsiaTheme="minorEastAsia" w:hAnsiTheme="minorHAnsi" w:cstheme="minorBidi"/>
          <w:sz w:val="22"/>
          <w:szCs w:val="22"/>
        </w:rPr>
      </w:pPr>
      <w:r>
        <w:rPr>
          <w:lang w:eastAsia="ko-KR"/>
        </w:rPr>
        <w:t>Table 11.</w:t>
      </w:r>
      <w:r>
        <w:rPr>
          <w:rFonts w:asciiTheme="minorHAnsi" w:eastAsiaTheme="minorEastAsia" w:hAnsiTheme="minorHAnsi" w:cstheme="minorBidi"/>
          <w:sz w:val="22"/>
          <w:szCs w:val="22"/>
        </w:rPr>
        <w:tab/>
      </w:r>
      <w:r>
        <w:rPr>
          <w:lang w:eastAsia="ko-KR"/>
        </w:rPr>
        <w:t>Optimized Performance Characteristics Comparison—Low-Speed Control—Linear and Non-Linear Thrust Model Approximations</w:t>
      </w:r>
      <w:r>
        <w:tab/>
      </w:r>
      <w:r>
        <w:fldChar w:fldCharType="begin"/>
      </w:r>
      <w:r>
        <w:instrText xml:space="preserve"> PAGEREF _Toc514246859 \h </w:instrText>
      </w:r>
      <w:r>
        <w:fldChar w:fldCharType="separate"/>
      </w:r>
      <w:r>
        <w:t>31</w:t>
      </w:r>
      <w:r>
        <w:fldChar w:fldCharType="end"/>
      </w:r>
    </w:p>
    <w:p w14:paraId="01BB19E4" w14:textId="577644B8" w:rsidR="00A32BCB" w:rsidRDefault="00A32BCB">
      <w:pPr>
        <w:pStyle w:val="TableofFigures"/>
        <w:rPr>
          <w:rFonts w:asciiTheme="minorHAnsi" w:eastAsiaTheme="minorEastAsia" w:hAnsiTheme="minorHAnsi" w:cstheme="minorBidi"/>
          <w:sz w:val="22"/>
          <w:szCs w:val="22"/>
        </w:rPr>
      </w:pPr>
      <w:r>
        <w:t>Table 12.</w:t>
      </w:r>
      <w:r>
        <w:rPr>
          <w:rFonts w:asciiTheme="minorHAnsi" w:eastAsiaTheme="minorEastAsia" w:hAnsiTheme="minorHAnsi" w:cstheme="minorBidi"/>
          <w:sz w:val="22"/>
          <w:szCs w:val="22"/>
        </w:rPr>
        <w:tab/>
      </w:r>
      <w:r>
        <w:t>Performance Characteristics Comparison—Low-Speed Control—Feed Forward Compensation</w:t>
      </w:r>
      <w:r>
        <w:tab/>
      </w:r>
      <w:r>
        <w:fldChar w:fldCharType="begin"/>
      </w:r>
      <w:r>
        <w:instrText xml:space="preserve"> PAGEREF _Toc514246860 \h </w:instrText>
      </w:r>
      <w:r>
        <w:fldChar w:fldCharType="separate"/>
      </w:r>
      <w:r>
        <w:t>33</w:t>
      </w:r>
      <w:r>
        <w:fldChar w:fldCharType="end"/>
      </w:r>
    </w:p>
    <w:p w14:paraId="01DCFCC0" w14:textId="2A97304F" w:rsidR="00A32BCB" w:rsidRDefault="00A32BCB">
      <w:pPr>
        <w:pStyle w:val="TableofFigures"/>
        <w:rPr>
          <w:rFonts w:asciiTheme="minorHAnsi" w:eastAsiaTheme="minorEastAsia" w:hAnsiTheme="minorHAnsi" w:cstheme="minorBidi"/>
          <w:sz w:val="22"/>
          <w:szCs w:val="22"/>
        </w:rPr>
      </w:pPr>
      <w:r>
        <w:rPr>
          <w:lang w:eastAsia="ko-KR"/>
        </w:rPr>
        <w:t>Table 13.</w:t>
      </w:r>
      <w:r>
        <w:rPr>
          <w:rFonts w:asciiTheme="minorHAnsi" w:eastAsiaTheme="minorEastAsia" w:hAnsiTheme="minorHAnsi" w:cstheme="minorBidi"/>
          <w:sz w:val="22"/>
          <w:szCs w:val="22"/>
        </w:rPr>
        <w:tab/>
      </w:r>
      <w:r>
        <w:rPr>
          <w:lang w:eastAsia="ko-KR"/>
        </w:rPr>
        <w:t>Optimized Performance Characteristics—Low-Speed Control—Feed-Forward Compensation</w:t>
      </w:r>
      <w:r>
        <w:tab/>
      </w:r>
      <w:r>
        <w:fldChar w:fldCharType="begin"/>
      </w:r>
      <w:r>
        <w:instrText xml:space="preserve"> PAGEREF _Toc514246861 \h </w:instrText>
      </w:r>
      <w:r>
        <w:fldChar w:fldCharType="separate"/>
      </w:r>
      <w:r>
        <w:t>34</w:t>
      </w:r>
      <w:r>
        <w:fldChar w:fldCharType="end"/>
      </w:r>
    </w:p>
    <w:p w14:paraId="15D8F8B8" w14:textId="08FC70C6" w:rsidR="00A32BCB" w:rsidRDefault="00A32BCB">
      <w:pPr>
        <w:pStyle w:val="TableofFigures"/>
        <w:rPr>
          <w:rFonts w:asciiTheme="minorHAnsi" w:eastAsiaTheme="minorEastAsia" w:hAnsiTheme="minorHAnsi" w:cstheme="minorBidi"/>
          <w:sz w:val="22"/>
          <w:szCs w:val="22"/>
        </w:rPr>
      </w:pPr>
      <w:r>
        <w:rPr>
          <w:lang w:eastAsia="ko-KR"/>
        </w:rPr>
        <w:t>Table 14.</w:t>
      </w:r>
      <w:r>
        <w:rPr>
          <w:rFonts w:asciiTheme="minorHAnsi" w:eastAsiaTheme="minorEastAsia" w:hAnsiTheme="minorHAnsi" w:cstheme="minorBidi"/>
          <w:sz w:val="22"/>
          <w:szCs w:val="22"/>
        </w:rPr>
        <w:tab/>
      </w:r>
      <w:r>
        <w:rPr>
          <w:lang w:eastAsia="ko-KR"/>
        </w:rPr>
        <w:t>High Speed Control—Refined Tuning Gain Table</w:t>
      </w:r>
      <w:r>
        <w:tab/>
      </w:r>
      <w:r>
        <w:fldChar w:fldCharType="begin"/>
      </w:r>
      <w:r>
        <w:instrText xml:space="preserve"> PAGEREF _Toc514246862 \h </w:instrText>
      </w:r>
      <w:r>
        <w:fldChar w:fldCharType="separate"/>
      </w:r>
      <w:r>
        <w:t>38</w:t>
      </w:r>
      <w:r>
        <w:fldChar w:fldCharType="end"/>
      </w:r>
    </w:p>
    <w:p w14:paraId="3FCA6057" w14:textId="08DC6439" w:rsidR="00A32BCB" w:rsidRDefault="00A32BCB">
      <w:pPr>
        <w:pStyle w:val="TableofFigures"/>
        <w:rPr>
          <w:rFonts w:asciiTheme="minorHAnsi" w:eastAsiaTheme="minorEastAsia" w:hAnsiTheme="minorHAnsi" w:cstheme="minorBidi"/>
          <w:sz w:val="22"/>
          <w:szCs w:val="22"/>
        </w:rPr>
      </w:pPr>
      <w:r>
        <w:rPr>
          <w:lang w:eastAsia="ko-KR"/>
        </w:rPr>
        <w:t>Table 15.</w:t>
      </w:r>
      <w:r>
        <w:rPr>
          <w:rFonts w:asciiTheme="minorHAnsi" w:eastAsiaTheme="minorEastAsia" w:hAnsiTheme="minorHAnsi" w:cstheme="minorBidi"/>
          <w:sz w:val="22"/>
          <w:szCs w:val="22"/>
        </w:rPr>
        <w:tab/>
      </w:r>
      <w:r>
        <w:rPr>
          <w:lang w:eastAsia="ko-KR"/>
        </w:rPr>
        <w:t>Optimized Performance Characteristics—High Speed—Linear and Non-Linear Thrust Model Approximations</w:t>
      </w:r>
      <w:r>
        <w:tab/>
      </w:r>
      <w:r>
        <w:fldChar w:fldCharType="begin"/>
      </w:r>
      <w:r>
        <w:instrText xml:space="preserve"> PAGEREF _Toc514246863 \h </w:instrText>
      </w:r>
      <w:r>
        <w:fldChar w:fldCharType="separate"/>
      </w:r>
      <w:r>
        <w:t>39</w:t>
      </w:r>
      <w:r>
        <w:fldChar w:fldCharType="end"/>
      </w:r>
    </w:p>
    <w:p w14:paraId="51DEAFFB" w14:textId="72C8BB29" w:rsidR="00A32BCB" w:rsidRDefault="00A32BCB">
      <w:pPr>
        <w:pStyle w:val="TableofFigures"/>
        <w:rPr>
          <w:rFonts w:asciiTheme="minorHAnsi" w:eastAsiaTheme="minorEastAsia" w:hAnsiTheme="minorHAnsi" w:cstheme="minorBidi"/>
          <w:sz w:val="22"/>
          <w:szCs w:val="22"/>
        </w:rPr>
      </w:pPr>
      <w:r>
        <w:rPr>
          <w:lang w:eastAsia="ko-KR"/>
        </w:rPr>
        <w:t>Table 16.</w:t>
      </w:r>
      <w:r>
        <w:rPr>
          <w:rFonts w:asciiTheme="minorHAnsi" w:eastAsiaTheme="minorEastAsia" w:hAnsiTheme="minorHAnsi" w:cstheme="minorBidi"/>
          <w:sz w:val="22"/>
          <w:szCs w:val="22"/>
        </w:rPr>
        <w:tab/>
      </w:r>
      <w:r>
        <w:rPr>
          <w:lang w:eastAsia="ko-KR"/>
        </w:rPr>
        <w:t>Optimized Performance Characteristics—Low-Speed Control—Feed-Forward Compensation</w:t>
      </w:r>
      <w:r>
        <w:tab/>
      </w:r>
      <w:r>
        <w:fldChar w:fldCharType="begin"/>
      </w:r>
      <w:r>
        <w:instrText xml:space="preserve"> PAGEREF _Toc514246864 \h </w:instrText>
      </w:r>
      <w:r>
        <w:fldChar w:fldCharType="separate"/>
      </w:r>
      <w:r>
        <w:t>42</w:t>
      </w:r>
      <w:r>
        <w:fldChar w:fldCharType="end"/>
      </w:r>
    </w:p>
    <w:p w14:paraId="671217A8" w14:textId="4178DA47" w:rsidR="00A32BCB" w:rsidRDefault="00A32BCB">
      <w:pPr>
        <w:pStyle w:val="TableofFigures"/>
        <w:rPr>
          <w:rFonts w:asciiTheme="minorHAnsi" w:eastAsiaTheme="minorEastAsia" w:hAnsiTheme="minorHAnsi" w:cstheme="minorBidi"/>
          <w:sz w:val="22"/>
          <w:szCs w:val="22"/>
        </w:rPr>
      </w:pPr>
      <w:r>
        <w:t>Table 17.</w:t>
      </w:r>
      <w:r>
        <w:rPr>
          <w:rFonts w:asciiTheme="minorHAnsi" w:eastAsiaTheme="minorEastAsia" w:hAnsiTheme="minorHAnsi" w:cstheme="minorBidi"/>
          <w:sz w:val="22"/>
          <w:szCs w:val="22"/>
        </w:rPr>
        <w:tab/>
      </w:r>
      <w:r>
        <w:t>ROS Nodes, Topics and Messages of Interest for Research</w:t>
      </w:r>
      <w:r>
        <w:tab/>
      </w:r>
      <w:r>
        <w:fldChar w:fldCharType="begin"/>
      </w:r>
      <w:r>
        <w:instrText xml:space="preserve"> PAGEREF _Toc514246865 \h </w:instrText>
      </w:r>
      <w:r>
        <w:fldChar w:fldCharType="separate"/>
      </w:r>
      <w:r>
        <w:t>46</w:t>
      </w:r>
      <w:r>
        <w:fldChar w:fldCharType="end"/>
      </w:r>
    </w:p>
    <w:p w14:paraId="3C228251" w14:textId="2959EC8F" w:rsidR="00A32BCB" w:rsidRDefault="00A32BCB">
      <w:pPr>
        <w:pStyle w:val="TableofFigures"/>
        <w:rPr>
          <w:rFonts w:asciiTheme="minorHAnsi" w:eastAsiaTheme="minorEastAsia" w:hAnsiTheme="minorHAnsi" w:cstheme="minorBidi"/>
          <w:sz w:val="22"/>
          <w:szCs w:val="22"/>
        </w:rPr>
      </w:pPr>
      <w:r>
        <w:rPr>
          <w:lang w:eastAsia="ko-KR"/>
        </w:rPr>
        <w:t>Table 18.</w:t>
      </w:r>
      <w:r>
        <w:rPr>
          <w:rFonts w:asciiTheme="minorHAnsi" w:eastAsiaTheme="minorEastAsia" w:hAnsiTheme="minorHAnsi" w:cstheme="minorBidi"/>
          <w:sz w:val="22"/>
          <w:szCs w:val="22"/>
        </w:rPr>
        <w:tab/>
      </w:r>
      <w:r>
        <w:rPr>
          <w:lang w:eastAsia="ko-KR"/>
        </w:rPr>
        <w:t xml:space="preserve">Selected Weather Data from Experimental Testing Days. Source: </w:t>
      </w:r>
      <w:r w:rsidRPr="00863AEB">
        <w:rPr>
          <w:bCs/>
          <w:lang w:eastAsia="ko-KR"/>
        </w:rPr>
        <w:t>[22]</w:t>
      </w:r>
      <w:r>
        <w:tab/>
      </w:r>
      <w:r>
        <w:fldChar w:fldCharType="begin"/>
      </w:r>
      <w:r>
        <w:instrText xml:space="preserve"> PAGEREF _Toc514246866 \h </w:instrText>
      </w:r>
      <w:r>
        <w:fldChar w:fldCharType="separate"/>
      </w:r>
      <w:r>
        <w:t>52</w:t>
      </w:r>
      <w:r>
        <w:fldChar w:fldCharType="end"/>
      </w:r>
    </w:p>
    <w:p w14:paraId="12EE21B0" w14:textId="1D5C4101" w:rsidR="00A32BCB" w:rsidRDefault="00A32BCB">
      <w:pPr>
        <w:pStyle w:val="TableofFigures"/>
        <w:rPr>
          <w:rFonts w:asciiTheme="minorHAnsi" w:eastAsiaTheme="minorEastAsia" w:hAnsiTheme="minorHAnsi" w:cstheme="minorBidi"/>
          <w:sz w:val="22"/>
          <w:szCs w:val="22"/>
        </w:rPr>
      </w:pPr>
      <w:r>
        <w:rPr>
          <w:lang w:eastAsia="ko-KR"/>
        </w:rPr>
        <w:lastRenderedPageBreak/>
        <w:t>Table 19.</w:t>
      </w:r>
      <w:r>
        <w:rPr>
          <w:rFonts w:asciiTheme="minorHAnsi" w:eastAsiaTheme="minorEastAsia" w:hAnsiTheme="minorHAnsi" w:cstheme="minorBidi"/>
          <w:sz w:val="22"/>
          <w:szCs w:val="22"/>
        </w:rPr>
        <w:tab/>
      </w:r>
      <w:r>
        <w:rPr>
          <w:lang w:eastAsia="ko-KR"/>
        </w:rPr>
        <w:t>Heading Control - Experimental Results – Performance Characteristics</w:t>
      </w:r>
      <w:r>
        <w:tab/>
      </w:r>
      <w:r>
        <w:fldChar w:fldCharType="begin"/>
      </w:r>
      <w:r>
        <w:instrText xml:space="preserve"> PAGEREF _Toc514246867 \h </w:instrText>
      </w:r>
      <w:r>
        <w:fldChar w:fldCharType="separate"/>
      </w:r>
      <w:r>
        <w:t>56</w:t>
      </w:r>
      <w:r>
        <w:fldChar w:fldCharType="end"/>
      </w:r>
    </w:p>
    <w:p w14:paraId="548F229F" w14:textId="35A61DC7" w:rsidR="00A32BCB" w:rsidRDefault="00A32BCB">
      <w:pPr>
        <w:pStyle w:val="TableofFigures"/>
        <w:rPr>
          <w:rFonts w:asciiTheme="minorHAnsi" w:eastAsiaTheme="minorEastAsia" w:hAnsiTheme="minorHAnsi" w:cstheme="minorBidi"/>
          <w:sz w:val="22"/>
          <w:szCs w:val="22"/>
        </w:rPr>
      </w:pPr>
      <w:r>
        <w:rPr>
          <w:lang w:eastAsia="ko-KR"/>
        </w:rPr>
        <w:t>Table 20.</w:t>
      </w:r>
      <w:r>
        <w:rPr>
          <w:rFonts w:asciiTheme="minorHAnsi" w:eastAsiaTheme="minorEastAsia" w:hAnsiTheme="minorHAnsi" w:cstheme="minorBidi"/>
          <w:sz w:val="22"/>
          <w:szCs w:val="22"/>
        </w:rPr>
        <w:tab/>
      </w:r>
      <w:r>
        <w:rPr>
          <w:lang w:eastAsia="ko-KR"/>
        </w:rPr>
        <w:t>Optimized Experimental Performance Characteristics Comparison—Low-Speed Control—Linear and Non-Linear Thrust Model Approximations</w:t>
      </w:r>
      <w:r>
        <w:tab/>
      </w:r>
      <w:r>
        <w:fldChar w:fldCharType="begin"/>
      </w:r>
      <w:r>
        <w:instrText xml:space="preserve"> PAGEREF _Toc514246868 \h </w:instrText>
      </w:r>
      <w:r>
        <w:fldChar w:fldCharType="separate"/>
      </w:r>
      <w:r>
        <w:t>58</w:t>
      </w:r>
      <w:r>
        <w:fldChar w:fldCharType="end"/>
      </w:r>
    </w:p>
    <w:p w14:paraId="123004C2" w14:textId="3DD11012" w:rsidR="00A32BCB" w:rsidRDefault="00A32BCB">
      <w:pPr>
        <w:pStyle w:val="TableofFigures"/>
        <w:rPr>
          <w:rFonts w:asciiTheme="minorHAnsi" w:eastAsiaTheme="minorEastAsia" w:hAnsiTheme="minorHAnsi" w:cstheme="minorBidi"/>
          <w:sz w:val="22"/>
          <w:szCs w:val="22"/>
        </w:rPr>
      </w:pPr>
      <w:r>
        <w:rPr>
          <w:lang w:eastAsia="ko-KR"/>
        </w:rPr>
        <w:t>Table 21.</w:t>
      </w:r>
      <w:r>
        <w:rPr>
          <w:rFonts w:asciiTheme="minorHAnsi" w:eastAsiaTheme="minorEastAsia" w:hAnsiTheme="minorHAnsi" w:cstheme="minorBidi"/>
          <w:sz w:val="22"/>
          <w:szCs w:val="22"/>
        </w:rPr>
        <w:tab/>
      </w:r>
      <w:r>
        <w:rPr>
          <w:lang w:eastAsia="ko-KR"/>
        </w:rPr>
        <w:t>Optimized Experimental Performance Characteristics—Low-Speed Control—Feed-Forward Compensation</w:t>
      </w:r>
      <w:r>
        <w:tab/>
      </w:r>
      <w:r>
        <w:fldChar w:fldCharType="begin"/>
      </w:r>
      <w:r>
        <w:instrText xml:space="preserve"> PAGEREF _Toc514246869 \h </w:instrText>
      </w:r>
      <w:r>
        <w:fldChar w:fldCharType="separate"/>
      </w:r>
      <w:r>
        <w:t>59</w:t>
      </w:r>
      <w:r>
        <w:fldChar w:fldCharType="end"/>
      </w:r>
    </w:p>
    <w:p w14:paraId="57333588" w14:textId="7A3629DD" w:rsidR="00A32BCB" w:rsidRDefault="00A32BCB">
      <w:pPr>
        <w:pStyle w:val="TableofFigures"/>
        <w:rPr>
          <w:rFonts w:asciiTheme="minorHAnsi" w:eastAsiaTheme="minorEastAsia" w:hAnsiTheme="minorHAnsi" w:cstheme="minorBidi"/>
          <w:sz w:val="22"/>
          <w:szCs w:val="22"/>
        </w:rPr>
      </w:pPr>
      <w:r>
        <w:rPr>
          <w:lang w:eastAsia="ko-KR"/>
        </w:rPr>
        <w:t>Table 22.</w:t>
      </w:r>
      <w:r>
        <w:rPr>
          <w:rFonts w:asciiTheme="minorHAnsi" w:eastAsiaTheme="minorEastAsia" w:hAnsiTheme="minorHAnsi" w:cstheme="minorBidi"/>
          <w:sz w:val="22"/>
          <w:szCs w:val="22"/>
        </w:rPr>
        <w:tab/>
      </w:r>
      <w:r>
        <w:rPr>
          <w:lang w:eastAsia="ko-KR"/>
        </w:rPr>
        <w:t>Optimized Experimental Performance Characteristics Comparison—High-Speed Control—Linear and Non-Linear Thrust Model Approximations</w:t>
      </w:r>
      <w:r>
        <w:tab/>
      </w:r>
      <w:r>
        <w:fldChar w:fldCharType="begin"/>
      </w:r>
      <w:r>
        <w:instrText xml:space="preserve"> PAGEREF _Toc514246870 \h </w:instrText>
      </w:r>
      <w:r>
        <w:fldChar w:fldCharType="separate"/>
      </w:r>
      <w:r>
        <w:t>62</w:t>
      </w:r>
      <w:r>
        <w:fldChar w:fldCharType="end"/>
      </w:r>
    </w:p>
    <w:p w14:paraId="62997EF1" w14:textId="6459E4F9" w:rsidR="00A32BCB" w:rsidRDefault="00A32BCB">
      <w:pPr>
        <w:pStyle w:val="TableofFigures"/>
        <w:rPr>
          <w:rFonts w:asciiTheme="minorHAnsi" w:eastAsiaTheme="minorEastAsia" w:hAnsiTheme="minorHAnsi" w:cstheme="minorBidi"/>
          <w:sz w:val="22"/>
          <w:szCs w:val="22"/>
        </w:rPr>
      </w:pPr>
      <w:r>
        <w:rPr>
          <w:lang w:eastAsia="ko-KR"/>
        </w:rPr>
        <w:t>Table 23.</w:t>
      </w:r>
      <w:r>
        <w:rPr>
          <w:rFonts w:asciiTheme="minorHAnsi" w:eastAsiaTheme="minorEastAsia" w:hAnsiTheme="minorHAnsi" w:cstheme="minorBidi"/>
          <w:sz w:val="22"/>
          <w:szCs w:val="22"/>
        </w:rPr>
        <w:tab/>
      </w:r>
      <w:r>
        <w:rPr>
          <w:lang w:eastAsia="ko-KR"/>
        </w:rPr>
        <w:t>Optimized Experimental Performance Characteristics—High-Speed Control—Feed-Forward Compensation</w:t>
      </w:r>
      <w:r>
        <w:tab/>
      </w:r>
      <w:r>
        <w:fldChar w:fldCharType="begin"/>
      </w:r>
      <w:r>
        <w:instrText xml:space="preserve"> PAGEREF _Toc514246871 \h </w:instrText>
      </w:r>
      <w:r>
        <w:fldChar w:fldCharType="separate"/>
      </w:r>
      <w:r>
        <w:t>63</w:t>
      </w:r>
      <w:r>
        <w:fldChar w:fldCharType="end"/>
      </w:r>
    </w:p>
    <w:p w14:paraId="35A7C9E7" w14:textId="7EF207FE" w:rsidR="00A32BCB" w:rsidRDefault="00A32BCB">
      <w:pPr>
        <w:pStyle w:val="TableofFigures"/>
        <w:rPr>
          <w:rFonts w:asciiTheme="minorHAnsi" w:eastAsiaTheme="minorEastAsia" w:hAnsiTheme="minorHAnsi" w:cstheme="minorBidi"/>
          <w:sz w:val="22"/>
          <w:szCs w:val="22"/>
        </w:rPr>
      </w:pPr>
      <w:r>
        <w:rPr>
          <w:lang w:eastAsia="ko-KR"/>
        </w:rPr>
        <w:t>Table 24.</w:t>
      </w:r>
      <w:r>
        <w:rPr>
          <w:rFonts w:asciiTheme="minorHAnsi" w:eastAsiaTheme="minorEastAsia" w:hAnsiTheme="minorHAnsi" w:cstheme="minorBidi"/>
          <w:sz w:val="22"/>
          <w:szCs w:val="22"/>
        </w:rPr>
        <w:tab/>
      </w:r>
      <w:r>
        <w:rPr>
          <w:lang w:eastAsia="ko-KR"/>
        </w:rPr>
        <w:t>Optimized Experimental Performance Characteristics Comparison—Coupled Dynamics – Heading Response at Low Speed</w:t>
      </w:r>
      <w:r>
        <w:tab/>
      </w:r>
      <w:r>
        <w:fldChar w:fldCharType="begin"/>
      </w:r>
      <w:r>
        <w:instrText xml:space="preserve"> PAGEREF _Toc514246872 \h </w:instrText>
      </w:r>
      <w:r>
        <w:fldChar w:fldCharType="separate"/>
      </w:r>
      <w:r>
        <w:t>67</w:t>
      </w:r>
      <w:r>
        <w:fldChar w:fldCharType="end"/>
      </w:r>
    </w:p>
    <w:p w14:paraId="00F98168" w14:textId="15C6C7CD" w:rsidR="00A32BCB" w:rsidRDefault="00A32BCB">
      <w:pPr>
        <w:pStyle w:val="TableofFigures"/>
        <w:rPr>
          <w:rFonts w:asciiTheme="minorHAnsi" w:eastAsiaTheme="minorEastAsia" w:hAnsiTheme="minorHAnsi" w:cstheme="minorBidi"/>
          <w:sz w:val="22"/>
          <w:szCs w:val="22"/>
        </w:rPr>
      </w:pPr>
      <w:r>
        <w:rPr>
          <w:lang w:eastAsia="ko-KR"/>
        </w:rPr>
        <w:t>Table 25.</w:t>
      </w:r>
      <w:r>
        <w:rPr>
          <w:rFonts w:asciiTheme="minorHAnsi" w:eastAsiaTheme="minorEastAsia" w:hAnsiTheme="minorHAnsi" w:cstheme="minorBidi"/>
          <w:sz w:val="22"/>
          <w:szCs w:val="22"/>
        </w:rPr>
        <w:tab/>
      </w:r>
      <w:r>
        <w:rPr>
          <w:lang w:eastAsia="ko-KR"/>
        </w:rPr>
        <w:t>Optimized Experimental Performance Characteristics Comparison—Coupled Dynamics – Heading Response at Low Speed</w:t>
      </w:r>
      <w:r>
        <w:tab/>
      </w:r>
      <w:r>
        <w:fldChar w:fldCharType="begin"/>
      </w:r>
      <w:r>
        <w:instrText xml:space="preserve"> PAGEREF _Toc514246873 \h </w:instrText>
      </w:r>
      <w:r>
        <w:fldChar w:fldCharType="separate"/>
      </w:r>
      <w:r>
        <w:t>69</w:t>
      </w:r>
      <w:r>
        <w:fldChar w:fldCharType="end"/>
      </w:r>
    </w:p>
    <w:p w14:paraId="4037F77F" w14:textId="4B3BAFA2" w:rsidR="00EB056A" w:rsidRPr="002B76CB" w:rsidRDefault="00EB056A" w:rsidP="00EB056A">
      <w:pPr>
        <w:pStyle w:val="TableofFigures"/>
      </w:pPr>
      <w:r>
        <w:fldChar w:fldCharType="end"/>
      </w:r>
    </w:p>
    <w:p w14:paraId="3E1EA598" w14:textId="77777777" w:rsidR="00EB056A" w:rsidRPr="002B76CB" w:rsidRDefault="00EB056A" w:rsidP="000E58D7">
      <w:pPr>
        <w:pStyle w:val="BlankPage"/>
      </w:pPr>
      <w:r w:rsidRPr="002B76CB">
        <w:br w:type="page"/>
      </w:r>
      <w:r w:rsidRPr="002B76CB">
        <w:lastRenderedPageBreak/>
        <w:t>THIS PAGE INTENTIONALLY LEFT BLANK</w:t>
      </w:r>
    </w:p>
    <w:p w14:paraId="54629E67" w14:textId="77777777" w:rsidR="009537FC" w:rsidRPr="002B76CB" w:rsidRDefault="00EB056A" w:rsidP="009537FC">
      <w:pPr>
        <w:pStyle w:val="CoverPagesHeading"/>
      </w:pPr>
      <w:r w:rsidRPr="002B76CB">
        <w:br w:type="page"/>
      </w:r>
      <w:bookmarkStart w:id="0" w:name="_Toc358192311"/>
      <w:bookmarkStart w:id="1" w:name="_Toc408401063"/>
      <w:bookmarkStart w:id="2" w:name="_Toc422821086"/>
      <w:bookmarkStart w:id="3" w:name="_Toc158527412"/>
      <w:bookmarkStart w:id="4" w:name="_Toc158527850"/>
      <w:r w:rsidR="009537FC" w:rsidRPr="002B76CB">
        <w:lastRenderedPageBreak/>
        <w:t>LIST OF ACRONYMS AND ABBREVIATIONS</w:t>
      </w:r>
    </w:p>
    <w:p w14:paraId="1F501D7E" w14:textId="7555029D" w:rsidR="008E545E" w:rsidRDefault="008E545E" w:rsidP="009537FC">
      <w:pPr>
        <w:tabs>
          <w:tab w:val="left" w:pos="2160"/>
        </w:tabs>
        <w:spacing w:after="120"/>
        <w:ind w:left="2160" w:hanging="2160"/>
        <w:jc w:val="left"/>
      </w:pPr>
      <w:r>
        <w:t>ASW</w:t>
      </w:r>
      <w:r>
        <w:tab/>
        <w:t>Anti-Submarine Warfare</w:t>
      </w:r>
    </w:p>
    <w:p w14:paraId="59523A31" w14:textId="4E556462" w:rsidR="00FC15A4" w:rsidRDefault="00FC15A4" w:rsidP="009537FC">
      <w:pPr>
        <w:tabs>
          <w:tab w:val="left" w:pos="2160"/>
        </w:tabs>
        <w:spacing w:after="120"/>
        <w:ind w:left="2160" w:hanging="2160"/>
        <w:jc w:val="left"/>
      </w:pPr>
      <w:r>
        <w:t>CAVR</w:t>
      </w:r>
      <w:r>
        <w:tab/>
        <w:t>Center for Autonomous Vehicle Research</w:t>
      </w:r>
    </w:p>
    <w:p w14:paraId="5F88395F" w14:textId="77777777" w:rsidR="008E545E" w:rsidRDefault="008E545E" w:rsidP="009537FC">
      <w:pPr>
        <w:tabs>
          <w:tab w:val="left" w:pos="2160"/>
        </w:tabs>
        <w:spacing w:after="120"/>
        <w:ind w:left="2160" w:hanging="2160"/>
        <w:jc w:val="left"/>
      </w:pPr>
      <w:r>
        <w:t>CUSV</w:t>
      </w:r>
      <w:r>
        <w:tab/>
        <w:t>Common Unmanned Surface Vessel</w:t>
      </w:r>
    </w:p>
    <w:p w14:paraId="080DE01C" w14:textId="77777777" w:rsidR="008E545E" w:rsidRDefault="008E545E" w:rsidP="009537FC">
      <w:pPr>
        <w:tabs>
          <w:tab w:val="left" w:pos="2160"/>
        </w:tabs>
        <w:spacing w:after="120"/>
        <w:ind w:left="2160" w:hanging="2160"/>
        <w:jc w:val="left"/>
      </w:pPr>
      <w:r>
        <w:t>DOF</w:t>
      </w:r>
      <w:r>
        <w:tab/>
        <w:t>Degrees of Freedom</w:t>
      </w:r>
    </w:p>
    <w:p w14:paraId="175B498C" w14:textId="1412C448" w:rsidR="008E545E" w:rsidRDefault="008E545E" w:rsidP="009537FC">
      <w:pPr>
        <w:tabs>
          <w:tab w:val="left" w:pos="2160"/>
        </w:tabs>
        <w:spacing w:after="120"/>
        <w:ind w:left="2160" w:hanging="2160"/>
        <w:jc w:val="left"/>
      </w:pPr>
      <w:r>
        <w:t>EOM</w:t>
      </w:r>
      <w:r>
        <w:tab/>
        <w:t>Equations of Motion</w:t>
      </w:r>
    </w:p>
    <w:p w14:paraId="2F00B262" w14:textId="2DBF5617" w:rsidR="00FC15A4" w:rsidRDefault="00FC15A4" w:rsidP="009537FC">
      <w:pPr>
        <w:tabs>
          <w:tab w:val="left" w:pos="2160"/>
        </w:tabs>
        <w:spacing w:after="120"/>
        <w:ind w:left="2160" w:hanging="2160"/>
        <w:jc w:val="left"/>
      </w:pPr>
      <w:r>
        <w:t>INS</w:t>
      </w:r>
      <w:r>
        <w:tab/>
        <w:t>Inertial Navigation System</w:t>
      </w:r>
    </w:p>
    <w:p w14:paraId="24213C41" w14:textId="77777777" w:rsidR="008E545E" w:rsidRDefault="008E545E" w:rsidP="009537FC">
      <w:pPr>
        <w:tabs>
          <w:tab w:val="left" w:pos="2160"/>
        </w:tabs>
        <w:spacing w:after="120"/>
        <w:ind w:left="2160" w:hanging="2160"/>
        <w:jc w:val="left"/>
      </w:pPr>
      <w:r>
        <w:t>KF-USV</w:t>
      </w:r>
      <w:r>
        <w:tab/>
        <w:t>KINGFISHER USV</w:t>
      </w:r>
    </w:p>
    <w:p w14:paraId="2A114C87" w14:textId="77777777" w:rsidR="008E545E" w:rsidRDefault="008E545E" w:rsidP="009537FC">
      <w:pPr>
        <w:tabs>
          <w:tab w:val="left" w:pos="2160"/>
        </w:tabs>
        <w:spacing w:after="120"/>
        <w:ind w:left="2160" w:hanging="2160"/>
        <w:jc w:val="left"/>
      </w:pPr>
      <w:r>
        <w:t>MDUSV</w:t>
      </w:r>
      <w:r>
        <w:tab/>
        <w:t>Medium Displacement Unmanned Surface Vehicle</w:t>
      </w:r>
    </w:p>
    <w:p w14:paraId="74B19262" w14:textId="77777777" w:rsidR="008E545E" w:rsidRDefault="008E545E" w:rsidP="009537FC">
      <w:pPr>
        <w:tabs>
          <w:tab w:val="left" w:pos="2160"/>
        </w:tabs>
        <w:spacing w:after="120"/>
        <w:ind w:left="2160" w:hanging="2160"/>
        <w:jc w:val="left"/>
      </w:pPr>
      <w:r>
        <w:t>MIW</w:t>
      </w:r>
      <w:r>
        <w:tab/>
        <w:t>Mine-Warfare</w:t>
      </w:r>
    </w:p>
    <w:p w14:paraId="5B49B468" w14:textId="77777777" w:rsidR="008E545E" w:rsidRDefault="008E545E" w:rsidP="009537FC">
      <w:pPr>
        <w:tabs>
          <w:tab w:val="left" w:pos="2160"/>
        </w:tabs>
        <w:spacing w:after="120"/>
        <w:ind w:left="2160" w:hanging="2160"/>
        <w:jc w:val="left"/>
      </w:pPr>
      <w:r>
        <w:t>MRAC</w:t>
      </w:r>
      <w:r>
        <w:tab/>
        <w:t>Model Reference Adaptive Control</w:t>
      </w:r>
    </w:p>
    <w:p w14:paraId="359AEEE5" w14:textId="77777777" w:rsidR="008E545E" w:rsidRDefault="008E545E" w:rsidP="009537FC">
      <w:pPr>
        <w:tabs>
          <w:tab w:val="left" w:pos="2160"/>
        </w:tabs>
        <w:spacing w:after="120"/>
        <w:ind w:left="2160" w:hanging="2160"/>
        <w:jc w:val="left"/>
      </w:pPr>
      <w:r>
        <w:t>OEM</w:t>
      </w:r>
      <w:r>
        <w:tab/>
        <w:t>Original Equipment Manufacturer</w:t>
      </w:r>
    </w:p>
    <w:p w14:paraId="13CB9D5D" w14:textId="77777777" w:rsidR="008E545E" w:rsidRDefault="008E545E" w:rsidP="009537FC">
      <w:pPr>
        <w:tabs>
          <w:tab w:val="left" w:pos="2160"/>
        </w:tabs>
        <w:spacing w:after="120"/>
        <w:ind w:left="2160" w:hanging="2160"/>
        <w:jc w:val="left"/>
      </w:pPr>
      <w:r>
        <w:t>PD</w:t>
      </w:r>
      <w:r>
        <w:tab/>
        <w:t>Proportional-Derivative</w:t>
      </w:r>
    </w:p>
    <w:p w14:paraId="0560A7EB" w14:textId="77777777" w:rsidR="008E545E" w:rsidRDefault="008E545E" w:rsidP="009537FC">
      <w:pPr>
        <w:tabs>
          <w:tab w:val="left" w:pos="2160"/>
        </w:tabs>
        <w:spacing w:after="120"/>
        <w:ind w:left="2160" w:hanging="2160"/>
        <w:jc w:val="left"/>
      </w:pPr>
      <w:r>
        <w:t>PI</w:t>
      </w:r>
      <w:r>
        <w:tab/>
        <w:t>Proportional-Integral</w:t>
      </w:r>
    </w:p>
    <w:p w14:paraId="68169F83" w14:textId="77777777" w:rsidR="008E545E" w:rsidRDefault="008E545E" w:rsidP="009537FC">
      <w:pPr>
        <w:tabs>
          <w:tab w:val="left" w:pos="2160"/>
        </w:tabs>
        <w:spacing w:after="120"/>
        <w:ind w:left="2160" w:hanging="2160"/>
        <w:jc w:val="left"/>
      </w:pPr>
      <w:r w:rsidRPr="0019031B">
        <w:t xml:space="preserve">PID </w:t>
      </w:r>
      <w:r w:rsidRPr="0019031B">
        <w:tab/>
        <w:t>Proportional-Integral-Derivative</w:t>
      </w:r>
    </w:p>
    <w:p w14:paraId="46F246D2" w14:textId="77777777" w:rsidR="008E545E" w:rsidRDefault="008E545E" w:rsidP="009537FC">
      <w:pPr>
        <w:tabs>
          <w:tab w:val="left" w:pos="2160"/>
        </w:tabs>
        <w:spacing w:after="120"/>
        <w:ind w:left="2160" w:hanging="2160"/>
        <w:jc w:val="left"/>
      </w:pPr>
      <w:r>
        <w:t>ROS</w:t>
      </w:r>
      <w:r>
        <w:tab/>
        <w:t>Robotic Operating Software</w:t>
      </w:r>
    </w:p>
    <w:p w14:paraId="5793C526" w14:textId="77777777" w:rsidR="008E545E" w:rsidRPr="0019031B" w:rsidRDefault="008E545E" w:rsidP="009537FC">
      <w:pPr>
        <w:tabs>
          <w:tab w:val="left" w:pos="2160"/>
        </w:tabs>
        <w:spacing w:after="120"/>
        <w:ind w:left="2160" w:hanging="2160"/>
        <w:jc w:val="left"/>
      </w:pPr>
      <w:r>
        <w:t>SNAME</w:t>
      </w:r>
      <w:r>
        <w:tab/>
        <w:t>Society of Naval Architects and Marine Engineers</w:t>
      </w:r>
    </w:p>
    <w:p w14:paraId="5AFF1AFE" w14:textId="77777777" w:rsidR="008E545E" w:rsidRPr="0019031B" w:rsidRDefault="008E545E" w:rsidP="009537FC">
      <w:pPr>
        <w:tabs>
          <w:tab w:val="left" w:pos="2160"/>
        </w:tabs>
        <w:spacing w:after="120"/>
        <w:ind w:left="2160" w:hanging="2160"/>
        <w:jc w:val="left"/>
      </w:pPr>
      <w:r w:rsidRPr="0019031B">
        <w:t>USN</w:t>
      </w:r>
      <w:r w:rsidRPr="0019031B">
        <w:tab/>
        <w:t>United States Navy</w:t>
      </w:r>
    </w:p>
    <w:p w14:paraId="07BB7A76" w14:textId="77777777" w:rsidR="008E545E" w:rsidRDefault="008E545E" w:rsidP="009537FC">
      <w:pPr>
        <w:tabs>
          <w:tab w:val="left" w:pos="2160"/>
        </w:tabs>
        <w:spacing w:after="120"/>
        <w:ind w:left="2160" w:hanging="2160"/>
        <w:jc w:val="left"/>
      </w:pPr>
      <w:r w:rsidRPr="0019031B">
        <w:t xml:space="preserve">USV </w:t>
      </w:r>
      <w:r w:rsidRPr="0019031B">
        <w:tab/>
      </w:r>
      <w:r>
        <w:t>Unmanned Surface Vessel</w:t>
      </w:r>
    </w:p>
    <w:p w14:paraId="3E55C1D5" w14:textId="77777777" w:rsidR="008E545E" w:rsidRPr="0080118F" w:rsidRDefault="008E545E" w:rsidP="009537FC">
      <w:pPr>
        <w:tabs>
          <w:tab w:val="left" w:pos="2160"/>
        </w:tabs>
        <w:spacing w:after="120"/>
        <w:ind w:left="2160" w:hanging="2160"/>
        <w:jc w:val="left"/>
      </w:pPr>
      <w:r>
        <w:t>X-USV</w:t>
      </w:r>
      <w:r>
        <w:tab/>
      </w:r>
      <w:r>
        <w:rPr>
          <w:i/>
        </w:rPr>
        <w:t xml:space="preserve">X-class </w:t>
      </w:r>
      <w:r>
        <w:t>Unmanned Surface Vessel</w:t>
      </w:r>
    </w:p>
    <w:p w14:paraId="28EA5B40" w14:textId="77777777" w:rsidR="009537FC" w:rsidRPr="002B76CB" w:rsidRDefault="009537FC" w:rsidP="009537FC">
      <w:pPr>
        <w:jc w:val="left"/>
        <w:rPr>
          <w:caps/>
        </w:rPr>
      </w:pPr>
      <w:r w:rsidRPr="002B76CB">
        <w:br w:type="page"/>
      </w:r>
    </w:p>
    <w:p w14:paraId="41BB5F92" w14:textId="77777777" w:rsidR="009537FC" w:rsidRPr="002B76CB" w:rsidRDefault="009537FC" w:rsidP="000E58D7">
      <w:pPr>
        <w:pStyle w:val="BlankPage"/>
      </w:pPr>
      <w:r w:rsidRPr="002B76CB">
        <w:lastRenderedPageBreak/>
        <w:t>THIS PAGE INTENTIONALLY LEFT BLANK</w:t>
      </w:r>
    </w:p>
    <w:p w14:paraId="4C4E3C28" w14:textId="4A034EF4" w:rsidR="009537FC" w:rsidRDefault="009537FC" w:rsidP="009537FC">
      <w:pPr>
        <w:pStyle w:val="CoverPagesHeading"/>
      </w:pPr>
      <w:r w:rsidRPr="002B76CB">
        <w:br w:type="page"/>
      </w:r>
      <w:r w:rsidRPr="002B76CB">
        <w:lastRenderedPageBreak/>
        <w:t>ACKNOWLEDGMENTS</w:t>
      </w:r>
    </w:p>
    <w:p w14:paraId="7BF8C63F" w14:textId="7E288B0B" w:rsidR="00063E78" w:rsidRPr="00063E78" w:rsidRDefault="00D61E59" w:rsidP="00063E78">
      <w:r>
        <w:t xml:space="preserve">Saved for final draft. </w:t>
      </w:r>
    </w:p>
    <w:p w14:paraId="34A4047B" w14:textId="77777777" w:rsidR="009537FC" w:rsidRDefault="009537FC" w:rsidP="000E58D7">
      <w:pPr>
        <w:pStyle w:val="BlankPage"/>
      </w:pPr>
      <w:r w:rsidRPr="002B76CB">
        <w:br w:type="page"/>
      </w:r>
      <w:r w:rsidRPr="002B76CB">
        <w:lastRenderedPageBreak/>
        <w:t>THIS PAGE INTENTIONALLY LEFT BLANK</w:t>
      </w:r>
    </w:p>
    <w:p w14:paraId="134CC0A6" w14:textId="77777777" w:rsidR="009537FC" w:rsidRDefault="009537FC" w:rsidP="009537FC"/>
    <w:p w14:paraId="02874B3E" w14:textId="77777777" w:rsidR="009537FC" w:rsidRDefault="009537FC" w:rsidP="009537FC">
      <w:pPr>
        <w:sectPr w:rsidR="009537FC" w:rsidSect="008E545E">
          <w:headerReference w:type="even" r:id="rId12"/>
          <w:headerReference w:type="default" r:id="rId13"/>
          <w:footerReference w:type="even" r:id="rId14"/>
          <w:footerReference w:type="default" r:id="rId15"/>
          <w:headerReference w:type="first" r:id="rId16"/>
          <w:footerReference w:type="first" r:id="rId17"/>
          <w:endnotePr>
            <w:numFmt w:val="decimal"/>
          </w:endnotePr>
          <w:pgSz w:w="12240" w:h="15840" w:code="1"/>
          <w:pgMar w:top="1440" w:right="1800" w:bottom="1440" w:left="1800" w:header="0" w:footer="1440" w:gutter="0"/>
          <w:pgNumType w:fmt="lowerRoman" w:start="5"/>
          <w:cols w:space="720"/>
          <w:docGrid w:linePitch="326"/>
        </w:sectPr>
      </w:pPr>
    </w:p>
    <w:p w14:paraId="1B5E4013" w14:textId="77777777" w:rsidR="009537FC" w:rsidRPr="00A86C4A" w:rsidRDefault="009537FC" w:rsidP="007831DE">
      <w:pPr>
        <w:pStyle w:val="Heading1"/>
        <w:numPr>
          <w:ilvl w:val="0"/>
          <w:numId w:val="1"/>
        </w:numPr>
      </w:pPr>
      <w:bookmarkStart w:id="5" w:name="_Toc511036635"/>
      <w:bookmarkStart w:id="6" w:name="_Toc514246757"/>
      <w:r>
        <w:lastRenderedPageBreak/>
        <w:t>INTRODUCTION</w:t>
      </w:r>
      <w:bookmarkEnd w:id="5"/>
      <w:bookmarkEnd w:id="6"/>
    </w:p>
    <w:p w14:paraId="09CCD560" w14:textId="77777777" w:rsidR="009537FC" w:rsidRPr="007401DD" w:rsidRDefault="009537FC" w:rsidP="007401DD">
      <w:pPr>
        <w:pStyle w:val="Heading2"/>
      </w:pPr>
      <w:bookmarkStart w:id="7" w:name="_Toc511036636"/>
      <w:bookmarkStart w:id="8" w:name="_Toc514246758"/>
      <w:commentRangeStart w:id="9"/>
      <w:r w:rsidRPr="007401DD">
        <w:t>MOTIVATION</w:t>
      </w:r>
      <w:bookmarkEnd w:id="7"/>
      <w:commentRangeEnd w:id="9"/>
      <w:r w:rsidR="008E545E" w:rsidRPr="007401DD">
        <w:rPr>
          <w:rStyle w:val="CommentReference"/>
          <w:rFonts w:ascii="Times New Roman" w:hAnsi="Times New Roman"/>
          <w:sz w:val="24"/>
          <w:szCs w:val="24"/>
        </w:rPr>
        <w:commentReference w:id="9"/>
      </w:r>
      <w:bookmarkEnd w:id="8"/>
    </w:p>
    <w:p w14:paraId="12227E66" w14:textId="73BD1DEC" w:rsidR="009537FC" w:rsidRDefault="009537FC" w:rsidP="008E545E">
      <w:pPr>
        <w:pStyle w:val="AllParagraph"/>
      </w:pPr>
      <w:r>
        <w:t>The United States Navy (USN) is aggressively pursuing the automation of unmanned surface vessels (USV) to accomplish reso</w:t>
      </w:r>
      <w:r w:rsidR="00D61E59">
        <w:t xml:space="preserve">urce-intensive, long-endurance </w:t>
      </w:r>
      <w:r>
        <w:t xml:space="preserve">and meticulous tasks that have been historically fulfilled by manned vessels. The desired tasks are often related to missions categorized into </w:t>
      </w:r>
      <w:r w:rsidR="007401DD">
        <w:t>a</w:t>
      </w:r>
      <w:r>
        <w:t>nti-</w:t>
      </w:r>
      <w:r w:rsidR="007401DD">
        <w:t>s</w:t>
      </w:r>
      <w:r>
        <w:t xml:space="preserve">ubmarine </w:t>
      </w:r>
      <w:r w:rsidR="007401DD">
        <w:t>w</w:t>
      </w:r>
      <w:r>
        <w:t xml:space="preserve">arfare (ASW) and </w:t>
      </w:r>
      <w:commentRangeStart w:id="10"/>
      <w:r w:rsidR="007401DD">
        <w:t>m</w:t>
      </w:r>
      <w:r>
        <w:t xml:space="preserve">ine </w:t>
      </w:r>
      <w:r w:rsidR="007401DD">
        <w:t>w</w:t>
      </w:r>
      <w:r>
        <w:t>arfare (MIW)</w:t>
      </w:r>
      <w:commentRangeEnd w:id="10"/>
      <w:r w:rsidR="007401DD">
        <w:rPr>
          <w:rStyle w:val="CommentReference"/>
        </w:rPr>
        <w:commentReference w:id="10"/>
      </w:r>
      <w:r>
        <w:t>. This includes leveraging the Defense Advance Research Project Agency</w:t>
      </w:r>
      <w:r w:rsidR="00787247">
        <w:t>’</w:t>
      </w:r>
      <w:r>
        <w:t xml:space="preserve">s (DARPA) medium-displacement unmanned surface vehicle (MDUSV) </w:t>
      </w:r>
      <w:r w:rsidR="006D4656" w:rsidRPr="0090389A">
        <w:rPr>
          <w:i/>
        </w:rPr>
        <w:t>Sea Hunter</w:t>
      </w:r>
      <w:r w:rsidR="006D4656">
        <w:t xml:space="preserve"> </w:t>
      </w:r>
      <w:r>
        <w:t xml:space="preserve">to actively track submarines through vast waterspace </w:t>
      </w:r>
      <w:r>
        <w:fldChar w:fldCharType="begin"/>
      </w:r>
      <w:r>
        <w:instrText>ADDIN RW.CITE{{doc:5ac7e0f8e4b0e173e80a77c0 JustinKatz 2018}}</w:instrText>
      </w:r>
      <w:r>
        <w:fldChar w:fldCharType="separate"/>
      </w:r>
      <w:r w:rsidRPr="0090389A">
        <w:rPr>
          <w:bCs/>
        </w:rPr>
        <w:t>[1]</w:t>
      </w:r>
      <w:r>
        <w:fldChar w:fldCharType="end"/>
      </w:r>
      <w:r>
        <w:t xml:space="preserve"> and utilizing a Common USV (CUSV) to pull minesweeping equipment through potential mined waterways </w:t>
      </w:r>
      <w:r>
        <w:fldChar w:fldCharType="begin"/>
      </w:r>
      <w:r>
        <w:instrText>ADDIN RW.CITE{{doc:5ac7ece0e4b04d7ea561ea00 MeganEckstein 2017}}</w:instrText>
      </w:r>
      <w:r>
        <w:fldChar w:fldCharType="separate"/>
      </w:r>
      <w:r w:rsidRPr="00A76309">
        <w:rPr>
          <w:bCs/>
        </w:rPr>
        <w:t>[2]</w:t>
      </w:r>
      <w:r>
        <w:fldChar w:fldCharType="end"/>
      </w:r>
      <w:r>
        <w:t>. These are examples of large</w:t>
      </w:r>
      <w:r w:rsidR="007401DD">
        <w:t>-</w:t>
      </w:r>
      <w:r>
        <w:t>scale USVs but more pertinent to the following research is the Navy</w:t>
      </w:r>
      <w:r w:rsidR="00787247">
        <w:t>’</w:t>
      </w:r>
      <w:r>
        <w:t xml:space="preserve">s pursuance of </w:t>
      </w:r>
      <w:r w:rsidRPr="007863F4">
        <w:t>X-class</w:t>
      </w:r>
      <w:r>
        <w:rPr>
          <w:i/>
        </w:rPr>
        <w:t xml:space="preserve"> </w:t>
      </w:r>
      <w:r>
        <w:t>USVs (X-USV)</w:t>
      </w:r>
      <w:r w:rsidR="007401DD">
        <w:t>,</w:t>
      </w:r>
      <w:r>
        <w:t xml:space="preserve"> which are characterized as less than 3.048 meters (10 feet) and designed to fulfill missions where </w:t>
      </w:r>
      <w:r w:rsidR="00787247">
        <w:t>“</w:t>
      </w:r>
      <w:r>
        <w:t>stealth, modularity, expendability, light weight, and low cost are critical</w:t>
      </w:r>
      <w:commentRangeStart w:id="11"/>
      <w:r w:rsidR="00787247">
        <w:t>”</w:t>
      </w:r>
      <w:r>
        <w:fldChar w:fldCharType="begin"/>
      </w:r>
      <w:r>
        <w:instrText>ADDIN RW.CITE{{doc:5ac7e4fce4b0cbffc722f3f2 OfficeofSecretaryofDefense 2007}}</w:instrText>
      </w:r>
      <w:r>
        <w:fldChar w:fldCharType="separate"/>
      </w:r>
      <w:r w:rsidRPr="00A76309">
        <w:rPr>
          <w:bCs/>
        </w:rPr>
        <w:t>[3]</w:t>
      </w:r>
      <w:r>
        <w:fldChar w:fldCharType="end"/>
      </w:r>
      <w:r w:rsidR="004765B4">
        <w:t>.</w:t>
      </w:r>
      <w:r>
        <w:t xml:space="preserve"> </w:t>
      </w:r>
      <w:commentRangeEnd w:id="11"/>
      <w:r w:rsidR="004765B4">
        <w:rPr>
          <w:rStyle w:val="CommentReference"/>
        </w:rPr>
        <w:commentReference w:id="11"/>
      </w:r>
      <w:r>
        <w:t>Inherent to all these applicants is the need for control systems to conduct functions in the absence of manned crews.</w:t>
      </w:r>
      <w:r w:rsidR="00AE43EE">
        <w:t xml:space="preserve"> </w:t>
      </w:r>
      <w:r>
        <w:t xml:space="preserve">The MDUSV, CUSV, and X-USV each require </w:t>
      </w:r>
      <w:r w:rsidR="00365683">
        <w:t>low-level controllers for heading</w:t>
      </w:r>
      <w:r>
        <w:t xml:space="preserve"> and speed execution to fulfill h</w:t>
      </w:r>
      <w:commentRangeStart w:id="12"/>
      <w:r>
        <w:t>igher</w:t>
      </w:r>
      <w:r w:rsidR="007401DD">
        <w:t>-</w:t>
      </w:r>
      <w:r>
        <w:t xml:space="preserve">level </w:t>
      </w:r>
      <w:commentRangeEnd w:id="12"/>
      <w:r w:rsidR="007401DD">
        <w:rPr>
          <w:rStyle w:val="CommentReference"/>
        </w:rPr>
        <w:commentReference w:id="12"/>
      </w:r>
      <w:r>
        <w:t>functions such as submarine tracking or mine</w:t>
      </w:r>
      <w:r w:rsidR="007401DD">
        <w:t xml:space="preserve"> </w:t>
      </w:r>
      <w:r>
        <w:t>hunting. The effectiveness in the response of these low-level controllers can be critical to the overall mission accomplishment by effecting their ability to carefully navigate hazardous waters, avoid navigational hazards, an</w:t>
      </w:r>
      <w:r w:rsidR="00F038AB">
        <w:t>d/​o</w:t>
      </w:r>
      <w:r>
        <w:t xml:space="preserve">r maintain a desired track. </w:t>
      </w:r>
    </w:p>
    <w:p w14:paraId="5057BD36" w14:textId="77777777" w:rsidR="009537FC" w:rsidRPr="007401DD" w:rsidRDefault="009537FC" w:rsidP="007401DD">
      <w:pPr>
        <w:pStyle w:val="Heading2"/>
      </w:pPr>
      <w:bookmarkStart w:id="13" w:name="_Toc511036637"/>
      <w:bookmarkStart w:id="14" w:name="_Toc408401043"/>
      <w:bookmarkStart w:id="15" w:name="_Toc422821066"/>
      <w:bookmarkStart w:id="16" w:name="_Toc486494036"/>
      <w:bookmarkStart w:id="17" w:name="_Toc514246759"/>
      <w:r w:rsidRPr="007401DD">
        <w:t>PROBLEM STATEMENT</w:t>
      </w:r>
      <w:bookmarkEnd w:id="13"/>
      <w:bookmarkEnd w:id="17"/>
    </w:p>
    <w:p w14:paraId="51029642" w14:textId="2F9DC558" w:rsidR="009537FC" w:rsidRDefault="009537FC" w:rsidP="008E545E">
      <w:pPr>
        <w:pStyle w:val="AllParagraph"/>
      </w:pPr>
      <w:r>
        <w:t xml:space="preserve">Many different control techniques can and have been applied to a small-scale USV to maintain </w:t>
      </w:r>
      <w:r w:rsidR="00365683">
        <w:t>heading</w:t>
      </w:r>
      <w:r>
        <w:t xml:space="preserve"> and speed. These include but are not limited to Proportional-Integral-Derivative (PID) controllers, PID with augmentations such as a feed-forward an</w:t>
      </w:r>
      <w:r w:rsidR="00F038AB">
        <w:t>d/​o</w:t>
      </w:r>
      <w:r>
        <w:t>r gain-scheduling, and adaptive controllers (e.g.</w:t>
      </w:r>
      <w:r w:rsidR="004765B4">
        <w:t>,</w:t>
      </w:r>
      <w:r>
        <w:t xml:space="preserve"> L1, model reference adaptive control </w:t>
      </w:r>
      <w:r w:rsidR="004765B4">
        <w:t>[</w:t>
      </w:r>
      <w:r>
        <w:t>MRAC</w:t>
      </w:r>
      <w:r w:rsidR="004765B4">
        <w:t>]</w:t>
      </w:r>
      <w:r>
        <w:t xml:space="preserve">) </w:t>
      </w:r>
      <w:r>
        <w:fldChar w:fldCharType="begin"/>
      </w:r>
      <w:r>
        <w:instrText>ADDIN RW.CITE{{doc:58e52a2be4b0865f25d664f9 Kragelund,Sean 2013}}</w:instrText>
      </w:r>
      <w:r>
        <w:fldChar w:fldCharType="separate"/>
      </w:r>
      <w:r w:rsidRPr="00512730">
        <w:rPr>
          <w:bCs/>
        </w:rPr>
        <w:t>[4]</w:t>
      </w:r>
      <w:r>
        <w:fldChar w:fldCharType="end"/>
      </w:r>
      <w:r>
        <w:t>.</w:t>
      </w:r>
      <w:r w:rsidR="00AE43EE">
        <w:t xml:space="preserve"> </w:t>
      </w:r>
      <w:r>
        <w:t>Controller selection depends heavily on the degree of desired performance (</w:t>
      </w:r>
      <w:r w:rsidR="00787247">
        <w:t>i.e., a</w:t>
      </w:r>
      <w:r>
        <w:t>ccuracy and reliability) and can have constraints on computational resources, sensor integration, and previous knowledge of the system or model required for implementation.</w:t>
      </w:r>
      <w:r w:rsidR="00AE43EE">
        <w:t xml:space="preserve"> </w:t>
      </w:r>
      <w:r>
        <w:lastRenderedPageBreak/>
        <w:t xml:space="preserve">They also vary in the amount of tuning required to produce effective results. All of these factors can enable or inhibit control selection. </w:t>
      </w:r>
    </w:p>
    <w:p w14:paraId="6B4B536A" w14:textId="7DDBD679" w:rsidR="009537FC" w:rsidRDefault="003C4D2C" w:rsidP="008E545E">
      <w:pPr>
        <w:pStyle w:val="AllParagraph"/>
      </w:pPr>
      <w:r>
        <w:t>T</w:t>
      </w:r>
      <w:r w:rsidR="009537FC">
        <w:t>his research aims to objectively and subjectively compare and contrast</w:t>
      </w:r>
      <w:r>
        <w:t xml:space="preserve"> benefits and drawbacks to a limited combination of control techniques with regards to effectiveness and tuning requirements</w:t>
      </w:r>
      <w:r w:rsidR="009537FC">
        <w:t xml:space="preserve">. We will utilize performance characteristics </w:t>
      </w:r>
      <w:r>
        <w:t xml:space="preserve">from step responses </w:t>
      </w:r>
      <w:r w:rsidR="009537FC">
        <w:t>such as rise time</w:t>
      </w:r>
      <w:r w:rsidR="0090749D">
        <w:t xml:space="preserve"> (T</w:t>
      </w:r>
      <w:r w:rsidR="0090749D">
        <w:rPr>
          <w:vertAlign w:val="subscript"/>
        </w:rPr>
        <w:t>r</w:t>
      </w:r>
      <w:r w:rsidR="0090749D">
        <w:t>)</w:t>
      </w:r>
      <w:r w:rsidR="00040C73">
        <w:t xml:space="preserve">, </w:t>
      </w:r>
      <w:r>
        <w:t>settling time</w:t>
      </w:r>
      <w:r w:rsidR="0090749D">
        <w:t xml:space="preserve"> (T</w:t>
      </w:r>
      <w:r w:rsidR="0090749D">
        <w:rPr>
          <w:vertAlign w:val="subscript"/>
        </w:rPr>
        <w:t>s</w:t>
      </w:r>
      <w:r w:rsidR="0090749D">
        <w:t>)</w:t>
      </w:r>
      <w:r>
        <w:t>, percent overshoot</w:t>
      </w:r>
      <w:r w:rsidR="0090749D">
        <w:t xml:space="preserve">, </w:t>
      </w:r>
      <w:r>
        <w:t>and steady state error</w:t>
      </w:r>
      <w:r w:rsidR="00040C73">
        <w:t xml:space="preserve"> (see Figure 1 for an example)</w:t>
      </w:r>
      <w:r>
        <w:t xml:space="preserve"> generated from set point changes in speed and heading. This is then compared to predicted changes and also evaluated for consistency. In addition to the analytical comparison, there will be discussion in the differences required to tune the controllers and ultimately recommendations made in further studies.</w:t>
      </w:r>
      <w:r w:rsidR="00AE43EE">
        <w:t xml:space="preserve"> </w:t>
      </w:r>
    </w:p>
    <w:p w14:paraId="43CC09DC" w14:textId="72AD311D" w:rsidR="009537FC" w:rsidRDefault="00040C73" w:rsidP="008E545E">
      <w:pPr>
        <w:pStyle w:val="Image"/>
      </w:pPr>
      <w:r>
        <w:rPr>
          <w:lang w:eastAsia="en-US"/>
        </w:rPr>
        <w:drawing>
          <wp:inline distT="0" distB="0" distL="0" distR="0" wp14:anchorId="79421ADF" wp14:editId="531161B3">
            <wp:extent cx="4962525" cy="3543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Response.JPG"/>
                    <pic:cNvPicPr/>
                  </pic:nvPicPr>
                  <pic:blipFill>
                    <a:blip r:embed="rId20">
                      <a:extLst>
                        <a:ext uri="{28A0092B-C50C-407E-A947-70E740481C1C}">
                          <a14:useLocalDpi xmlns:a14="http://schemas.microsoft.com/office/drawing/2010/main" val="0"/>
                        </a:ext>
                      </a:extLst>
                    </a:blip>
                    <a:stretch>
                      <a:fillRect/>
                    </a:stretch>
                  </pic:blipFill>
                  <pic:spPr>
                    <a:xfrm>
                      <a:off x="0" y="0"/>
                      <a:ext cx="4962525" cy="3543300"/>
                    </a:xfrm>
                    <a:prstGeom prst="rect">
                      <a:avLst/>
                    </a:prstGeom>
                  </pic:spPr>
                </pic:pic>
              </a:graphicData>
            </a:graphic>
          </wp:inline>
        </w:drawing>
      </w:r>
    </w:p>
    <w:p w14:paraId="05A31C9C" w14:textId="703D4FA9" w:rsidR="009537FC" w:rsidRPr="00695176" w:rsidRDefault="00040C73" w:rsidP="007D010B">
      <w:pPr>
        <w:pStyle w:val="FigureTitle"/>
      </w:pPr>
      <w:bookmarkStart w:id="18" w:name="_Toc514246798"/>
      <w:r>
        <w:t>Step Response of a Generic Second Order System</w:t>
      </w:r>
      <w:r w:rsidR="003D48A2">
        <w:t xml:space="preserve"> and Performance Characteristic</w:t>
      </w:r>
      <w:r w:rsidR="00D61E59">
        <w:t xml:space="preserve">. Source: </w:t>
      </w:r>
      <w:r>
        <w:fldChar w:fldCharType="begin"/>
      </w:r>
      <w:r>
        <w:instrText>ADDIN RW.CITE{{doc:5acbc7eae4b00fe6a8fc9b61 Nise,NormanS 2015}}</w:instrText>
      </w:r>
      <w:r>
        <w:fldChar w:fldCharType="separate"/>
      </w:r>
      <w:r w:rsidRPr="00040C73">
        <w:rPr>
          <w:bCs/>
        </w:rPr>
        <w:t>[5]</w:t>
      </w:r>
      <w:r>
        <w:fldChar w:fldCharType="end"/>
      </w:r>
      <w:r w:rsidR="004765B4">
        <w:t>.</w:t>
      </w:r>
      <w:bookmarkEnd w:id="18"/>
    </w:p>
    <w:p w14:paraId="5D8D3E6C" w14:textId="20D449C7" w:rsidR="009537FC" w:rsidRDefault="009537FC" w:rsidP="007831DE">
      <w:pPr>
        <w:pStyle w:val="Heading1"/>
        <w:numPr>
          <w:ilvl w:val="0"/>
          <w:numId w:val="1"/>
        </w:numPr>
      </w:pPr>
      <w:bookmarkStart w:id="19" w:name="_Toc511036638"/>
      <w:bookmarkStart w:id="20" w:name="_Toc514246760"/>
      <w:r>
        <w:lastRenderedPageBreak/>
        <w:t>BACKGROUND</w:t>
      </w:r>
      <w:bookmarkEnd w:id="19"/>
      <w:bookmarkEnd w:id="20"/>
    </w:p>
    <w:p w14:paraId="0EA0A674" w14:textId="2A47577A" w:rsidR="009537FC" w:rsidRPr="007401DD" w:rsidRDefault="003D48A2" w:rsidP="007401DD">
      <w:pPr>
        <w:pStyle w:val="Heading2"/>
      </w:pPr>
      <w:bookmarkStart w:id="21" w:name="_Toc511036639"/>
      <w:bookmarkStart w:id="22" w:name="_Toc514246761"/>
      <w:r w:rsidRPr="007401DD">
        <w:t xml:space="preserve">MODELS used for research </w:t>
      </w:r>
      <w:r w:rsidR="009537FC" w:rsidRPr="007401DD">
        <w:t>USV</w:t>
      </w:r>
      <w:bookmarkEnd w:id="21"/>
      <w:bookmarkEnd w:id="22"/>
    </w:p>
    <w:p w14:paraId="4B15D548" w14:textId="53C33BB8" w:rsidR="00F85F38" w:rsidRDefault="00F85F38" w:rsidP="007831DE">
      <w:pPr>
        <w:pStyle w:val="Heading3"/>
        <w:numPr>
          <w:ilvl w:val="2"/>
          <w:numId w:val="1"/>
        </w:numPr>
      </w:pPr>
      <w:bookmarkStart w:id="23" w:name="_Toc511036640"/>
      <w:bookmarkStart w:id="24" w:name="_Toc514246762"/>
      <w:r>
        <w:t>Introduction</w:t>
      </w:r>
      <w:bookmarkEnd w:id="24"/>
    </w:p>
    <w:p w14:paraId="6B3A3591" w14:textId="55702A47" w:rsidR="00807CA4" w:rsidRDefault="0058338C" w:rsidP="00194E84">
      <w:pPr>
        <w:pStyle w:val="AllParagraph"/>
      </w:pPr>
      <w:r>
        <w:t xml:space="preserve">In </w:t>
      </w:r>
      <w:r>
        <w:fldChar w:fldCharType="begin"/>
      </w:r>
      <w:r w:rsidR="00454792">
        <w:instrText>ADDIN RW.CITE{{doc:5acbd2c5e4b00fe6a8fc9cfc Fossen,ThorI 1994; doc:5acbd3e5e4b04d7ea5627454 Fossen,ThorI 2011}}</w:instrText>
      </w:r>
      <w:r>
        <w:fldChar w:fldCharType="separate"/>
      </w:r>
      <w:r w:rsidR="00454792" w:rsidRPr="00454792">
        <w:rPr>
          <w:bCs/>
        </w:rPr>
        <w:t>[6], [7]</w:t>
      </w:r>
      <w:r>
        <w:fldChar w:fldCharType="end"/>
      </w:r>
      <w:r w:rsidR="00B12593">
        <w:t>, Fossen defines that a marine vessel can be defined by a</w:t>
      </w:r>
      <w:r>
        <w:t xml:space="preserve"> general 6 degrees of freedom (DOF) rigid-body</w:t>
      </w:r>
      <w:r w:rsidR="00B12593">
        <w:t xml:space="preserve"> relative </w:t>
      </w:r>
      <w:r w:rsidR="00BD3BD1">
        <w:t>to an inertial based</w:t>
      </w:r>
      <w:r w:rsidR="00B12593">
        <w:t xml:space="preserve"> coordinate frame. </w:t>
      </w:r>
      <w:r w:rsidR="00BD3BD1">
        <w:t xml:space="preserve">Figure 2 provides </w:t>
      </w:r>
      <w:r w:rsidR="00807CA4">
        <w:t xml:space="preserve">the basis for coordinate frame and direction discussion during further analysis. </w:t>
      </w:r>
    </w:p>
    <w:p w14:paraId="43FC1998" w14:textId="6D5919AB" w:rsidR="00B12593" w:rsidRDefault="00807CA4" w:rsidP="008E545E">
      <w:pPr>
        <w:pStyle w:val="Image"/>
      </w:pPr>
      <w:r>
        <w:rPr>
          <w:lang w:eastAsia="en-US"/>
        </w:rPr>
        <w:drawing>
          <wp:inline distT="0" distB="0" distL="0" distR="0" wp14:anchorId="0E3AB2DB" wp14:editId="2C16674A">
            <wp:extent cx="4784651" cy="3412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ngfisher_3.JPG"/>
                    <pic:cNvPicPr/>
                  </pic:nvPicPr>
                  <pic:blipFill>
                    <a:blip r:embed="rId21">
                      <a:extLst>
                        <a:ext uri="{28A0092B-C50C-407E-A947-70E740481C1C}">
                          <a14:useLocalDpi xmlns:a14="http://schemas.microsoft.com/office/drawing/2010/main" val="0"/>
                        </a:ext>
                      </a:extLst>
                    </a:blip>
                    <a:stretch>
                      <a:fillRect/>
                    </a:stretch>
                  </pic:blipFill>
                  <pic:spPr>
                    <a:xfrm>
                      <a:off x="0" y="0"/>
                      <a:ext cx="4788292" cy="3415537"/>
                    </a:xfrm>
                    <a:prstGeom prst="rect">
                      <a:avLst/>
                    </a:prstGeom>
                  </pic:spPr>
                </pic:pic>
              </a:graphicData>
            </a:graphic>
          </wp:inline>
        </w:drawing>
      </w:r>
    </w:p>
    <w:p w14:paraId="26DD11EE" w14:textId="4945E4DA" w:rsidR="00646AA1" w:rsidRDefault="00807CA4" w:rsidP="007D010B">
      <w:pPr>
        <w:pStyle w:val="FigureTitle"/>
      </w:pPr>
      <w:bookmarkStart w:id="25" w:name="_Toc514246799"/>
      <w:r>
        <w:t xml:space="preserve">6 DOF Coordinate </w:t>
      </w:r>
      <w:commentRangeStart w:id="26"/>
      <w:r>
        <w:t>Frame</w:t>
      </w:r>
      <w:commentRangeEnd w:id="26"/>
      <w:r w:rsidR="004765B4">
        <w:rPr>
          <w:rStyle w:val="CommentReference"/>
        </w:rPr>
        <w:commentReference w:id="26"/>
      </w:r>
      <w:r>
        <w:t>.</w:t>
      </w:r>
      <w:r w:rsidR="007863F4">
        <w:t xml:space="preserve"> Adapted from </w:t>
      </w:r>
      <w:r w:rsidR="007863F4">
        <w:fldChar w:fldCharType="begin"/>
      </w:r>
      <w:r w:rsidR="007863F4">
        <w:instrText>ADDIN RW.CITE{{doc:5ad51050e4b0637b0a00f8e4 CLEARPATHRobotics [No Information]}}</w:instrText>
      </w:r>
      <w:r w:rsidR="007863F4">
        <w:fldChar w:fldCharType="separate"/>
      </w:r>
      <w:r w:rsidR="007863F4" w:rsidRPr="007863F4">
        <w:rPr>
          <w:bCs/>
        </w:rPr>
        <w:t>[8]</w:t>
      </w:r>
      <w:bookmarkEnd w:id="25"/>
      <w:r w:rsidR="007863F4">
        <w:fldChar w:fldCharType="end"/>
      </w:r>
    </w:p>
    <w:p w14:paraId="746EC2D1" w14:textId="1AC50533" w:rsidR="000009C6" w:rsidRPr="00194E84" w:rsidRDefault="00405EED" w:rsidP="00194E84">
      <w:pPr>
        <w:pStyle w:val="AllParagraph"/>
      </w:pPr>
      <w:r w:rsidRPr="00194E84">
        <w:t xml:space="preserve">These 6 DOF can be mathematically reduced to </w:t>
      </w:r>
      <w:r w:rsidR="00454792" w:rsidRPr="00194E84">
        <w:t xml:space="preserve">a matrix-vector </w:t>
      </w:r>
      <w:r w:rsidR="00CB6D07" w:rsidRPr="00194E84">
        <w:t>E</w:t>
      </w:r>
      <w:r w:rsidRPr="00194E84">
        <w:t>quation (1)</w:t>
      </w:r>
      <w:r w:rsidR="00454792" w:rsidRPr="00194E84">
        <w:t xml:space="preserve"> </w:t>
      </w:r>
      <w:r w:rsidR="00454792" w:rsidRPr="00194E84">
        <w:fldChar w:fldCharType="begin"/>
      </w:r>
      <w:r w:rsidR="00454792" w:rsidRPr="00194E84">
        <w:instrText>ADDIN RW.CITE{{doc:5acbd3e5e4b04d7ea5627454 Fossen,ThorI 2011}}</w:instrText>
      </w:r>
      <w:r w:rsidR="00454792" w:rsidRPr="00194E84">
        <w:fldChar w:fldCharType="separate"/>
      </w:r>
      <w:r w:rsidR="00454792" w:rsidRPr="00194E84">
        <w:t>[7]</w:t>
      </w:r>
      <w:r w:rsidR="00454792" w:rsidRPr="00194E84">
        <w:fldChar w:fldCharType="end"/>
      </w:r>
      <w:r w:rsidR="00AA25FD" w:rsidRPr="00194E84">
        <w:t xml:space="preserve"> utilizing the Society of Naval Architects and Marine Engineers</w:t>
      </w:r>
      <w:r w:rsidR="00787247" w:rsidRPr="00194E84">
        <w:t>’</w:t>
      </w:r>
      <w:r w:rsidR="00AA25FD" w:rsidRPr="00194E84">
        <w:t xml:space="preserve"> (SNAME) notation </w:t>
      </w:r>
      <w:r w:rsidR="00AA25FD" w:rsidRPr="00194E84">
        <w:fldChar w:fldCharType="begin"/>
      </w:r>
      <w:r w:rsidR="00AA25FD" w:rsidRPr="00194E84">
        <w:instrText>ADDIN RW.CITE{{doc:5ad4f81ae4b04ff6d6a8a551 SocietyofNavalArchitectsandMarineEngineers(U.S.).TechnicalandResearchCommittee.HydrodynamicsSubcommittee 1950}}</w:instrText>
      </w:r>
      <w:r w:rsidR="00AA25FD" w:rsidRPr="00194E84">
        <w:fldChar w:fldCharType="separate"/>
      </w:r>
      <w:r w:rsidR="007863F4" w:rsidRPr="007863F4">
        <w:t>[9]</w:t>
      </w:r>
      <w:r w:rsidR="00AA25FD" w:rsidRPr="00194E84">
        <w:fldChar w:fldCharType="end"/>
      </w:r>
      <w:r w:rsidR="00AA25FD" w:rsidRPr="00194E84">
        <w:t xml:space="preserve">. </w:t>
      </w:r>
    </w:p>
    <w:p w14:paraId="47ACFDCC" w14:textId="13D12AB0" w:rsidR="00BB0840" w:rsidRDefault="00BB0840" w:rsidP="00B90F93">
      <w:pPr>
        <w:pStyle w:val="MTDisplayEquation"/>
        <w:jc w:val="both"/>
      </w:pPr>
      <w:r>
        <w:tab/>
      </w:r>
      <w:r w:rsidR="00454792" w:rsidRPr="00BB0840">
        <w:rPr>
          <w:position w:val="-42"/>
        </w:rPr>
        <w:object w:dxaOrig="6440" w:dyaOrig="960" w14:anchorId="36F66D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1.3pt;height:48.25pt" o:ole="">
            <v:imagedata r:id="rId22" o:title=""/>
          </v:shape>
          <o:OLEObject Type="Embed" ProgID="Equation.DSMT4" ShapeID="_x0000_i1025" DrawAspect="Content" ObjectID="_1587989572" r:id="rId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E320E">
          <w:rPr>
            <w:noProof/>
          </w:rPr>
          <w:instrText>1</w:instrText>
        </w:r>
      </w:fldSimple>
      <w:r>
        <w:instrText>)</w:instrText>
      </w:r>
      <w:r>
        <w:fldChar w:fldCharType="end"/>
      </w:r>
    </w:p>
    <w:p w14:paraId="7B1AD015" w14:textId="77777777" w:rsidR="000009C6" w:rsidRDefault="008E545E" w:rsidP="00C44F04">
      <w:pPr>
        <w:pStyle w:val="MTDisplayEquation"/>
        <w:ind w:firstLine="0"/>
        <w:jc w:val="both"/>
      </w:pPr>
      <w:r>
        <w:lastRenderedPageBreak/>
        <w:t>w</w:t>
      </w:r>
      <w:r w:rsidR="00C44F04">
        <w:t>here:</w:t>
      </w:r>
    </w:p>
    <w:p w14:paraId="5F0E6BA5" w14:textId="5834C29C" w:rsidR="00C44F04" w:rsidRDefault="00C44F04" w:rsidP="00C44F04">
      <w:pPr>
        <w:pStyle w:val="ListBullet"/>
      </w:pPr>
      <w:r>
        <w:rPr>
          <w:i/>
        </w:rPr>
        <w:t>M</w:t>
      </w:r>
      <w:r w:rsidRPr="00795E1A">
        <w:rPr>
          <w:i/>
          <w:vertAlign w:val="subscript"/>
        </w:rPr>
        <w:t>RB</w:t>
      </w:r>
      <w:r>
        <w:rPr>
          <w:i/>
        </w:rPr>
        <w:t xml:space="preserve"> </w:t>
      </w:r>
      <w:r>
        <w:t>is the mass-inertia matrix</w:t>
      </w:r>
    </w:p>
    <w:p w14:paraId="474484EA" w14:textId="77777777" w:rsidR="00C44F04" w:rsidRDefault="00C44F04" w:rsidP="00C44F04">
      <w:pPr>
        <w:pStyle w:val="ListBullet"/>
      </w:pPr>
      <w:r>
        <w:rPr>
          <w:i/>
        </w:rPr>
        <w:t>C</w:t>
      </w:r>
      <w:r w:rsidRPr="00795E1A">
        <w:rPr>
          <w:i/>
          <w:vertAlign w:val="subscript"/>
        </w:rPr>
        <w:t>RB</w:t>
      </w:r>
      <w:r>
        <w:rPr>
          <w:i/>
        </w:rPr>
        <w:t>()</w:t>
      </w:r>
      <w:r>
        <w:t xml:space="preserve"> is the Coriolis and centripetal matrix</w:t>
      </w:r>
    </w:p>
    <w:p w14:paraId="2AABD508" w14:textId="77777777" w:rsidR="00C44F04" w:rsidRDefault="00C44F04" w:rsidP="00C44F04">
      <w:pPr>
        <w:pStyle w:val="ListBullet"/>
      </w:pPr>
      <w:r>
        <w:rPr>
          <w:i/>
        </w:rPr>
        <w:t>D()</w:t>
      </w:r>
      <w:r>
        <w:t xml:space="preserve"> is the damping matrix</w:t>
      </w:r>
    </w:p>
    <w:p w14:paraId="1D186D73" w14:textId="77777777" w:rsidR="00C44F04" w:rsidRDefault="00C44F04" w:rsidP="00C44F04">
      <w:pPr>
        <w:pStyle w:val="ListBullet"/>
      </w:pPr>
      <w:r>
        <w:rPr>
          <w:i/>
        </w:rPr>
        <w:t xml:space="preserve">g() </w:t>
      </w:r>
      <w:r>
        <w:t>is a generalized gravitational and buoyancy force vector</w:t>
      </w:r>
    </w:p>
    <w:p w14:paraId="4D2B8A93" w14:textId="77777777" w:rsidR="00C44F04" w:rsidRDefault="00C44F04" w:rsidP="00C44F04">
      <w:pPr>
        <w:pStyle w:val="ListBullet"/>
      </w:pPr>
      <w:r>
        <w:rPr>
          <w:i/>
        </w:rPr>
        <w:t>g</w:t>
      </w:r>
      <w:r>
        <w:rPr>
          <w:i/>
          <w:vertAlign w:val="subscript"/>
        </w:rPr>
        <w:t xml:space="preserve">o </w:t>
      </w:r>
      <w:r>
        <w:t>is a collection of static, ballast and restoring forces and moments.</w:t>
      </w:r>
    </w:p>
    <w:p w14:paraId="1A701347" w14:textId="77777777" w:rsidR="00C44F04" w:rsidRDefault="00C44F04" w:rsidP="00C44F04">
      <w:pPr>
        <w:pStyle w:val="ListBullet"/>
      </w:pPr>
      <w:r>
        <w:rPr>
          <w:i/>
        </w:rPr>
        <w:t>τ</w:t>
      </w:r>
      <w:r>
        <w:rPr>
          <w:i/>
          <w:vertAlign w:val="subscript"/>
        </w:rPr>
        <w:t>wave</w:t>
      </w:r>
      <w:r>
        <w:rPr>
          <w:i/>
        </w:rPr>
        <w:t xml:space="preserve"> </w:t>
      </w:r>
      <w:r>
        <w:t xml:space="preserve">and </w:t>
      </w:r>
      <w:r>
        <w:rPr>
          <w:i/>
        </w:rPr>
        <w:t>τ</w:t>
      </w:r>
      <w:r>
        <w:rPr>
          <w:i/>
          <w:vertAlign w:val="subscript"/>
        </w:rPr>
        <w:t xml:space="preserve">wind </w:t>
      </w:r>
      <w:r>
        <w:t xml:space="preserve">are wind and wave external forces and moments acting on the rigid body. </w:t>
      </w:r>
    </w:p>
    <w:p w14:paraId="58A05785" w14:textId="77777777" w:rsidR="00C44F04" w:rsidRDefault="00C44F04" w:rsidP="00C44F04">
      <w:pPr>
        <w:pStyle w:val="ListBullet"/>
      </w:pPr>
      <w:r>
        <w:rPr>
          <w:i/>
        </w:rPr>
        <w:t xml:space="preserve">u, v, </w:t>
      </w:r>
      <w:r>
        <w:t xml:space="preserve">and </w:t>
      </w:r>
      <w:r>
        <w:rPr>
          <w:i/>
        </w:rPr>
        <w:t>w</w:t>
      </w:r>
      <w:r>
        <w:t xml:space="preserve"> are the surge, sway and heave linear velocities respectively</w:t>
      </w:r>
    </w:p>
    <w:p w14:paraId="1A4A6328" w14:textId="77777777" w:rsidR="00C44F04" w:rsidRDefault="00C44F04" w:rsidP="00C44F04">
      <w:pPr>
        <w:pStyle w:val="ListBullet"/>
      </w:pPr>
      <w:r>
        <w:rPr>
          <w:i/>
        </w:rPr>
        <w:t xml:space="preserve">p, q, </w:t>
      </w:r>
      <w:r>
        <w:t>and</w:t>
      </w:r>
      <w:r>
        <w:rPr>
          <w:i/>
        </w:rPr>
        <w:t xml:space="preserve"> r</w:t>
      </w:r>
      <w:r>
        <w:t xml:space="preserve"> are the roll, pitch and yaw angular velocities respectively</w:t>
      </w:r>
    </w:p>
    <w:p w14:paraId="32CAC734" w14:textId="77777777" w:rsidR="00C44F04" w:rsidRDefault="00C44F04" w:rsidP="00C44F04">
      <w:pPr>
        <w:pStyle w:val="ListBullet"/>
      </w:pPr>
      <w:r>
        <w:rPr>
          <w:i/>
        </w:rPr>
        <w:t xml:space="preserve">x, y, </w:t>
      </w:r>
      <w:r>
        <w:t xml:space="preserve">and </w:t>
      </w:r>
      <w:r>
        <w:rPr>
          <w:i/>
        </w:rPr>
        <w:t>z</w:t>
      </w:r>
      <w:r>
        <w:t xml:space="preserve"> are positions of the body as related to the center of gravity.</w:t>
      </w:r>
    </w:p>
    <w:p w14:paraId="2848EF48" w14:textId="77777777" w:rsidR="00C44F04" w:rsidRDefault="00C44F04" w:rsidP="00C44F04">
      <w:pPr>
        <w:pStyle w:val="ListBullet"/>
      </w:pPr>
      <w:r w:rsidRPr="00976A26">
        <w:rPr>
          <w:i/>
        </w:rPr>
        <w:t xml:space="preserve">ϕ, θ, </w:t>
      </w:r>
      <w:r w:rsidRPr="00976A26">
        <w:t>and</w:t>
      </w:r>
      <w:r w:rsidRPr="00976A26">
        <w:rPr>
          <w:i/>
        </w:rPr>
        <w:t xml:space="preserve"> ψ </w:t>
      </w:r>
      <w:r>
        <w:t xml:space="preserve">are Euler angles with respect to the coordinate frame of choice. </w:t>
      </w:r>
    </w:p>
    <w:p w14:paraId="11106B62" w14:textId="77777777" w:rsidR="00C44F04" w:rsidRPr="00F817A5" w:rsidRDefault="00C44F04" w:rsidP="00C44F04">
      <w:pPr>
        <w:pStyle w:val="ListBullet"/>
      </w:pPr>
      <w:r>
        <w:rPr>
          <w:i/>
        </w:rPr>
        <w:t xml:space="preserve">X, Y, Z, K, M, </w:t>
      </w:r>
      <w:r>
        <w:t>and</w:t>
      </w:r>
      <w:r>
        <w:rPr>
          <w:i/>
        </w:rPr>
        <w:t xml:space="preserve"> N</w:t>
      </w:r>
      <w:r>
        <w:t xml:space="preserve"> are the external moments and forces. </w:t>
      </w:r>
    </w:p>
    <w:p w14:paraId="4528F908" w14:textId="3F6717B9" w:rsidR="00B90F93" w:rsidRPr="004B3EE3" w:rsidRDefault="004B3EE3" w:rsidP="00194E84">
      <w:pPr>
        <w:pStyle w:val="AllParagraph"/>
      </w:pPr>
      <w:r>
        <w:t xml:space="preserve">For this research we will be designing and implementing controllers for </w:t>
      </w:r>
      <w:r w:rsidR="00311203">
        <w:t xml:space="preserve">speed as it relates to </w:t>
      </w:r>
      <w:r>
        <w:t>surge (</w:t>
      </w:r>
      <w:r>
        <w:rPr>
          <w:b/>
          <w:i/>
        </w:rPr>
        <w:t>u</w:t>
      </w:r>
      <w:r>
        <w:t>) and</w:t>
      </w:r>
      <w:r w:rsidR="00311203">
        <w:t xml:space="preserve"> </w:t>
      </w:r>
      <w:r w:rsidR="00365683">
        <w:t>heading</w:t>
      </w:r>
      <w:r w:rsidR="00311203">
        <w:t xml:space="preserve"> as it relates to</w:t>
      </w:r>
      <w:r>
        <w:t xml:space="preserve"> yaw (</w:t>
      </w:r>
      <w:r w:rsidRPr="004B3EE3">
        <w:rPr>
          <w:b/>
        </w:rPr>
        <w:t>ψ</w:t>
      </w:r>
      <w:r>
        <w:t xml:space="preserve">). </w:t>
      </w:r>
    </w:p>
    <w:p w14:paraId="0288BEE1" w14:textId="1E4912C8" w:rsidR="007D062E" w:rsidRDefault="00505004" w:rsidP="007831DE">
      <w:pPr>
        <w:pStyle w:val="Heading3"/>
        <w:numPr>
          <w:ilvl w:val="2"/>
          <w:numId w:val="1"/>
        </w:numPr>
      </w:pPr>
      <w:bookmarkStart w:id="27" w:name="_Toc514246763"/>
      <w:r>
        <w:t xml:space="preserve">Simplified </w:t>
      </w:r>
      <w:r w:rsidR="009537FC">
        <w:t xml:space="preserve">Dynamic Modeling </w:t>
      </w:r>
      <w:bookmarkEnd w:id="23"/>
      <w:r>
        <w:t>for Control</w:t>
      </w:r>
      <w:bookmarkEnd w:id="27"/>
    </w:p>
    <w:p w14:paraId="5D11309A" w14:textId="3B5D0532" w:rsidR="008D0F97" w:rsidRDefault="00505004" w:rsidP="00194E84">
      <w:pPr>
        <w:pStyle w:val="AllParagraph"/>
      </w:pPr>
      <w:r>
        <w:t xml:space="preserve">It is beneficial to simplify and </w:t>
      </w:r>
      <w:r w:rsidR="00AA25FD">
        <w:t>resolve</w:t>
      </w:r>
      <w:r>
        <w:t xml:space="preserve"> the resulting equations of motion</w:t>
      </w:r>
      <w:r w:rsidR="0022469C">
        <w:t xml:space="preserve"> (EOM)</w:t>
      </w:r>
      <w:r>
        <w:t xml:space="preserve"> of a generalized 6 DOF </w:t>
      </w:r>
      <w:r w:rsidR="00617A38">
        <w:t xml:space="preserve">model (1) </w:t>
      </w:r>
      <w:r>
        <w:t xml:space="preserve">in order to begin </w:t>
      </w:r>
      <w:r w:rsidR="002804A0">
        <w:t>implementing simple</w:t>
      </w:r>
      <w:r>
        <w:t xml:space="preserve"> control techniques. </w:t>
      </w:r>
      <w:r w:rsidR="00B31C70">
        <w:t>First, speed and</w:t>
      </w:r>
      <w:r w:rsidR="00365683">
        <w:t xml:space="preserve"> heading</w:t>
      </w:r>
      <w:r w:rsidR="00311203">
        <w:t xml:space="preserve"> (i.e., </w:t>
      </w:r>
      <w:r w:rsidR="00365683">
        <w:t xml:space="preserve">by </w:t>
      </w:r>
      <w:r w:rsidR="00311203">
        <w:t>steering) equations are defined by</w:t>
      </w:r>
      <w:commentRangeStart w:id="28"/>
      <w:r w:rsidR="004765B4">
        <w:t xml:space="preserve"> Equations</w:t>
      </w:r>
      <w:r w:rsidR="00311203">
        <w:t xml:space="preserve"> </w:t>
      </w:r>
      <w:commentRangeEnd w:id="28"/>
      <w:r w:rsidR="004765B4">
        <w:rPr>
          <w:rStyle w:val="CommentReference"/>
        </w:rPr>
        <w:commentReference w:id="28"/>
      </w:r>
      <w:r w:rsidR="00AA25FD">
        <w:t>(2)-(</w:t>
      </w:r>
      <w:r w:rsidR="00B31C70">
        <w:t>3</w:t>
      </w:r>
      <w:r w:rsidR="00AA25FD">
        <w:t>)</w:t>
      </w:r>
      <w:r w:rsidR="00311203">
        <w:t xml:space="preserve"> respectively </w:t>
      </w:r>
      <w:r w:rsidR="00311203">
        <w:fldChar w:fldCharType="begin"/>
      </w:r>
      <w:r w:rsidR="00311203">
        <w:instrText>ADDIN RW.CITE{{doc:5acbd1a0e4b0e18303db386b Manzini,NicholasA 2017; doc:5acbd3e5e4b04d7ea5627454 Fossen,ThorI 2011}}</w:instrText>
      </w:r>
      <w:r w:rsidR="00311203">
        <w:fldChar w:fldCharType="separate"/>
      </w:r>
      <w:r w:rsidR="007863F4" w:rsidRPr="007863F4">
        <w:rPr>
          <w:bCs/>
        </w:rPr>
        <w:t>[7], [10]</w:t>
      </w:r>
      <w:r w:rsidR="00311203">
        <w:fldChar w:fldCharType="end"/>
      </w:r>
      <w:r w:rsidR="00AA25FD">
        <w:t>.</w:t>
      </w:r>
      <w:r w:rsidR="001E7B91">
        <w:t xml:space="preserve"> These equations include effects of inertia, Coriolis, added-mass, linear and quadratic drag, coupled drag, and monk moments. They also assume a vessel with thrust generation and a rudder or other control surface for steering. </w:t>
      </w:r>
    </w:p>
    <w:p w14:paraId="7A739EF4" w14:textId="6E0751C7" w:rsidR="00AA25FD" w:rsidRDefault="00AA25FD" w:rsidP="00AA25FD">
      <w:pPr>
        <w:pStyle w:val="MTDisplayEquation"/>
      </w:pPr>
      <w:r>
        <w:tab/>
      </w:r>
      <w:r w:rsidR="003E1F18" w:rsidRPr="00AA25FD">
        <w:rPr>
          <w:position w:val="-16"/>
        </w:rPr>
        <w:object w:dxaOrig="6420" w:dyaOrig="420" w14:anchorId="4643EF9F">
          <v:shape id="_x0000_i1026" type="#_x0000_t75" style="width:321.3pt;height:20.4pt" o:ole="">
            <v:imagedata r:id="rId24" o:title=""/>
          </v:shape>
          <o:OLEObject Type="Embed" ProgID="Equation.DSMT4" ShapeID="_x0000_i1026" DrawAspect="Content" ObjectID="_1587989573" r:id="rId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E320E">
          <w:rPr>
            <w:noProof/>
          </w:rPr>
          <w:instrText>2</w:instrText>
        </w:r>
      </w:fldSimple>
      <w:r>
        <w:instrText>)</w:instrText>
      </w:r>
      <w:r>
        <w:fldChar w:fldCharType="end"/>
      </w:r>
    </w:p>
    <w:p w14:paraId="58653CFD" w14:textId="18C7AAC2" w:rsidR="00B31C70" w:rsidRDefault="00B31C70" w:rsidP="00B31C70">
      <w:pPr>
        <w:pStyle w:val="MTDisplayEquation"/>
      </w:pPr>
      <w:r>
        <w:lastRenderedPageBreak/>
        <w:tab/>
      </w:r>
      <w:r w:rsidR="004765B4" w:rsidRPr="00B31C70">
        <w:rPr>
          <w:position w:val="-16"/>
        </w:rPr>
        <w:object w:dxaOrig="8880" w:dyaOrig="420" w14:anchorId="639C0F48">
          <v:shape id="_x0000_i1027" type="#_x0000_t75" style="width:372.9pt;height:17.65pt" o:ole="">
            <v:imagedata r:id="rId26" o:title=""/>
          </v:shape>
          <o:OLEObject Type="Embed" ProgID="Equation.DSMT4" ShapeID="_x0000_i1027" DrawAspect="Content" ObjectID="_1587989574" r:id="rId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E320E">
          <w:rPr>
            <w:noProof/>
          </w:rPr>
          <w:instrText>3</w:instrText>
        </w:r>
      </w:fldSimple>
      <w:r>
        <w:instrText>)</w:instrText>
      </w:r>
      <w:r>
        <w:fldChar w:fldCharType="end"/>
      </w:r>
    </w:p>
    <w:p w14:paraId="23FC704B" w14:textId="71232291" w:rsidR="00C44F04" w:rsidRDefault="00365683" w:rsidP="00194E84">
      <w:pPr>
        <w:pStyle w:val="AllParagraph"/>
      </w:pPr>
      <w:r>
        <w:t xml:space="preserve">Whereas, the </w:t>
      </w:r>
      <w:r w:rsidR="001E7B91">
        <w:t xml:space="preserve">USV utilized for this research has independent </w:t>
      </w:r>
      <w:r>
        <w:t xml:space="preserve">non-rotating </w:t>
      </w:r>
      <w:r w:rsidR="001E7B91">
        <w:t xml:space="preserve">port and starboard water </w:t>
      </w:r>
      <w:r>
        <w:t>jets that provide thrust and steering. By combining</w:t>
      </w:r>
      <w:r w:rsidR="00AE43EE">
        <w:t xml:space="preserve"> </w:t>
      </w:r>
      <w:r>
        <w:t xml:space="preserve">aspects from models of Fossen, Caccia, Veruggio et al., </w:t>
      </w:r>
      <w:r>
        <w:fldChar w:fldCharType="begin"/>
      </w:r>
      <w:r>
        <w:instrText>ADDIN RW.CITE{{doc:58e52ceae4b0cc37dc29c7e8 Caccia,Massimo 2008; doc:5acbd2c5e4b00fe6a8fc9cfc Fossen,ThorI 1994; doc:5acbd3e5e4b04d7ea5627454 Fossen,ThorI 2011}}</w:instrText>
      </w:r>
      <w:r>
        <w:fldChar w:fldCharType="separate"/>
      </w:r>
      <w:r w:rsidR="007863F4" w:rsidRPr="007863F4">
        <w:rPr>
          <w:bCs/>
        </w:rPr>
        <w:t>[6], [7], [11]</w:t>
      </w:r>
      <w:r>
        <w:fldChar w:fldCharType="end"/>
      </w:r>
      <w:r>
        <w:t xml:space="preserve"> and making the assumptions listed in Table 1, we arrive at two simplified and decoupled equations </w:t>
      </w:r>
      <w:r w:rsidR="004765B4">
        <w:t>for thrust and steering (4)-(5):</w:t>
      </w:r>
      <w:r>
        <w:t xml:space="preserve"> </w:t>
      </w:r>
    </w:p>
    <w:p w14:paraId="5261A9CF" w14:textId="57E48DA3" w:rsidR="00C44F04" w:rsidRDefault="00C44F04" w:rsidP="00C44F04">
      <w:pPr>
        <w:pStyle w:val="MTDisplayEquation"/>
      </w:pPr>
      <w:r>
        <w:tab/>
      </w:r>
      <w:r w:rsidR="003E1F18" w:rsidRPr="00C44F04">
        <w:rPr>
          <w:position w:val="-16"/>
        </w:rPr>
        <w:object w:dxaOrig="2740" w:dyaOrig="420" w14:anchorId="02103308">
          <v:shape id="_x0000_i1028" type="#_x0000_t75" style="width:137.9pt;height:20.4pt" o:ole="">
            <v:imagedata r:id="rId28" o:title=""/>
          </v:shape>
          <o:OLEObject Type="Embed" ProgID="Equation.DSMT4" ShapeID="_x0000_i1028" DrawAspect="Content" ObjectID="_1587989575" r:id="rId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E320E">
          <w:rPr>
            <w:noProof/>
          </w:rPr>
          <w:instrText>4</w:instrText>
        </w:r>
      </w:fldSimple>
      <w:r>
        <w:instrText>)</w:instrText>
      </w:r>
      <w:r>
        <w:fldChar w:fldCharType="end"/>
      </w:r>
    </w:p>
    <w:p w14:paraId="503349A5" w14:textId="0EDC0AD2" w:rsidR="00C44F04" w:rsidRDefault="00C44F04" w:rsidP="00C44F04">
      <w:pPr>
        <w:pStyle w:val="MTDisplayEquation"/>
      </w:pPr>
      <w:r>
        <w:tab/>
      </w:r>
      <w:r w:rsidR="000409D3" w:rsidRPr="000409D3">
        <w:rPr>
          <w:position w:val="-18"/>
        </w:rPr>
        <w:object w:dxaOrig="2659" w:dyaOrig="480" w14:anchorId="2129F439">
          <v:shape id="_x0000_i1029" type="#_x0000_t75" style="width:132.45pt;height:25.8pt" o:ole="">
            <v:imagedata r:id="rId30" o:title=""/>
          </v:shape>
          <o:OLEObject Type="Embed" ProgID="Equation.DSMT4" ShapeID="_x0000_i1029" DrawAspect="Content" ObjectID="_1587989576" r:id="rId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E320E">
          <w:rPr>
            <w:noProof/>
          </w:rPr>
          <w:instrText>5</w:instrText>
        </w:r>
      </w:fldSimple>
      <w:r>
        <w:instrText>)</w:instrText>
      </w:r>
      <w:r>
        <w:fldChar w:fldCharType="end"/>
      </w:r>
    </w:p>
    <w:p w14:paraId="449F0A47" w14:textId="66438312" w:rsidR="00C44F04" w:rsidRDefault="004765B4" w:rsidP="00C44F04">
      <w:pPr>
        <w:spacing w:line="360" w:lineRule="auto"/>
        <w:rPr>
          <w:rFonts w:cs="Times New Roman"/>
        </w:rPr>
      </w:pPr>
      <w:r>
        <w:rPr>
          <w:rFonts w:cs="Times New Roman"/>
        </w:rPr>
        <w:t>w</w:t>
      </w:r>
      <w:r w:rsidR="00C44F04">
        <w:rPr>
          <w:rFonts w:cs="Times New Roman"/>
        </w:rPr>
        <w:t>here:</w:t>
      </w:r>
    </w:p>
    <w:p w14:paraId="245A0CD4" w14:textId="69E87929" w:rsidR="00C44F04" w:rsidRDefault="00C44F04" w:rsidP="00C44F04">
      <w:pPr>
        <w:pStyle w:val="ListBullet"/>
      </w:pPr>
      <w:r w:rsidRPr="00C44F04">
        <w:rPr>
          <w:position w:val="-16"/>
        </w:rPr>
        <w:object w:dxaOrig="859" w:dyaOrig="420" w14:anchorId="3BB1DCD2">
          <v:shape id="_x0000_i1030" type="#_x0000_t75" style="width:42.8pt;height:20.4pt" o:ole="">
            <v:imagedata r:id="rId32" o:title=""/>
          </v:shape>
          <o:OLEObject Type="Embed" ProgID="Equation.DSMT4" ShapeID="_x0000_i1030" DrawAspect="Content" ObjectID="_1587989577" r:id="rId33"/>
        </w:object>
      </w:r>
      <w:r>
        <w:t xml:space="preserve"> and </w:t>
      </w:r>
      <w:r w:rsidRPr="00C44F04">
        <w:rPr>
          <w:position w:val="-12"/>
        </w:rPr>
        <w:object w:dxaOrig="480" w:dyaOrig="360" w14:anchorId="31712D58">
          <v:shape id="_x0000_i1031" type="#_x0000_t75" style="width:25.8pt;height:19pt" o:ole="">
            <v:imagedata r:id="rId34" o:title=""/>
          </v:shape>
          <o:OLEObject Type="Embed" ProgID="Equation.DSMT4" ShapeID="_x0000_i1031" DrawAspect="Content" ObjectID="_1587989578" r:id="rId35"/>
        </w:object>
      </w:r>
      <w:r>
        <w:t>represent the quadratic and linear drag associated with the</w:t>
      </w:r>
      <w:r w:rsidR="00940A33">
        <w:t xml:space="preserve"> surge direction and </w:t>
      </w:r>
      <w:r w:rsidR="000409D3" w:rsidRPr="000409D3">
        <w:rPr>
          <w:position w:val="-16"/>
        </w:rPr>
        <w:object w:dxaOrig="1219" w:dyaOrig="420" w14:anchorId="54AA0DC5">
          <v:shape id="_x0000_i1032" type="#_x0000_t75" style="width:59.75pt;height:20.4pt" o:ole="">
            <v:imagedata r:id="rId36" o:title=""/>
          </v:shape>
          <o:OLEObject Type="Embed" ProgID="Equation.DSMT4" ShapeID="_x0000_i1032" DrawAspect="Content" ObjectID="_1587989579" r:id="rId37"/>
        </w:object>
      </w:r>
      <w:r w:rsidR="00940A33">
        <w:t>is the linear drag associated with turning.</w:t>
      </w:r>
    </w:p>
    <w:p w14:paraId="2DAADBFC" w14:textId="5D782E09" w:rsidR="00C44F04" w:rsidRDefault="00C44F04" w:rsidP="00C44F04">
      <w:pPr>
        <w:pStyle w:val="ListBullet"/>
      </w:pPr>
      <w:r w:rsidRPr="00C44F04">
        <w:rPr>
          <w:position w:val="-12"/>
        </w:rPr>
        <w:object w:dxaOrig="340" w:dyaOrig="360" w14:anchorId="5DE566A1">
          <v:shape id="_x0000_i1033" type="#_x0000_t75" style="width:19pt;height:19pt" o:ole="">
            <v:imagedata r:id="rId38" o:title=""/>
          </v:shape>
          <o:OLEObject Type="Embed" ProgID="Equation.DSMT4" ShapeID="_x0000_i1033" DrawAspect="Content" ObjectID="_1587989580" r:id="rId39"/>
        </w:object>
      </w:r>
      <w:r>
        <w:t xml:space="preserve">is the total control force </w:t>
      </w:r>
      <w:r w:rsidR="00940A33">
        <w:t>(i.e.,</w:t>
      </w:r>
      <w:r w:rsidR="00CB6D07">
        <w:t xml:space="preserve"> thrust) in the surge direction</w:t>
      </w:r>
    </w:p>
    <w:p w14:paraId="2371E73A" w14:textId="0CB93B1B" w:rsidR="00940A33" w:rsidRDefault="00940A33" w:rsidP="00C44F04">
      <w:pPr>
        <w:pStyle w:val="ListBullet"/>
      </w:pPr>
      <w:r w:rsidRPr="00940A33">
        <w:rPr>
          <w:position w:val="-12"/>
        </w:rPr>
        <w:object w:dxaOrig="240" w:dyaOrig="360" w14:anchorId="6802BEE9">
          <v:shape id="_x0000_i1034" type="#_x0000_t75" style="width:12.25pt;height:19pt" o:ole="">
            <v:imagedata r:id="rId40" o:title=""/>
          </v:shape>
          <o:OLEObject Type="Embed" ProgID="Equation.DSMT4" ShapeID="_x0000_i1034" DrawAspect="Content" ObjectID="_1587989581" r:id="rId41"/>
        </w:object>
      </w:r>
      <w:r>
        <w:t xml:space="preserve"> is the moment of inertia about vertical axis with r</w:t>
      </w:r>
      <w:r w:rsidR="00CB6D07">
        <w:t>espect to the center of gravity</w:t>
      </w:r>
    </w:p>
    <w:p w14:paraId="4E548147" w14:textId="7861A556" w:rsidR="00C44F04" w:rsidRDefault="00940A33" w:rsidP="002B3FC1">
      <w:pPr>
        <w:pStyle w:val="ListBullet"/>
      </w:pPr>
      <w:r w:rsidRPr="00940A33">
        <w:rPr>
          <w:position w:val="-12"/>
        </w:rPr>
        <w:object w:dxaOrig="320" w:dyaOrig="360" w14:anchorId="11D0CACC">
          <v:shape id="_x0000_i1035" type="#_x0000_t75" style="width:15.6pt;height:19pt" o:ole="">
            <v:imagedata r:id="rId42" o:title=""/>
          </v:shape>
          <o:OLEObject Type="Embed" ProgID="Equation.DSMT4" ShapeID="_x0000_i1035" DrawAspect="Content" ObjectID="_1587989582" r:id="rId43"/>
        </w:object>
      </w:r>
      <w:r>
        <w:t xml:space="preserve"> is the total control t</w:t>
      </w:r>
      <w:r w:rsidR="00CB6D07">
        <w:t xml:space="preserve">orque about the vertical axis. </w:t>
      </w:r>
    </w:p>
    <w:p w14:paraId="1069728B" w14:textId="0E597B8C" w:rsidR="00DF435E" w:rsidRDefault="00DF435E">
      <w:pPr>
        <w:rPr>
          <w:rFonts w:eastAsia="Times New Roman" w:cs="Times New Roman"/>
        </w:rPr>
      </w:pPr>
      <w:r>
        <w:br w:type="page"/>
      </w:r>
    </w:p>
    <w:p w14:paraId="244CCE58" w14:textId="41060601" w:rsidR="00A50EF5" w:rsidRDefault="00A50EF5" w:rsidP="00AE43EE">
      <w:pPr>
        <w:pStyle w:val="TableTitle"/>
      </w:pPr>
      <w:bookmarkStart w:id="29" w:name="_Toc514246849"/>
      <w:r>
        <w:lastRenderedPageBreak/>
        <w:t>Model Assumptions and Justifications</w:t>
      </w:r>
      <w:bookmarkEnd w:id="29"/>
    </w:p>
    <w:tbl>
      <w:tblPr>
        <w:tblStyle w:val="TableGrid"/>
        <w:tblW w:w="0" w:type="auto"/>
        <w:tblLook w:val="04A0" w:firstRow="1" w:lastRow="0" w:firstColumn="1" w:lastColumn="0" w:noHBand="0" w:noVBand="1"/>
      </w:tblPr>
      <w:tblGrid>
        <w:gridCol w:w="4045"/>
        <w:gridCol w:w="4585"/>
      </w:tblGrid>
      <w:tr w:rsidR="00B834CD" w14:paraId="3078828C" w14:textId="77777777" w:rsidTr="008E545E">
        <w:tc>
          <w:tcPr>
            <w:tcW w:w="4045" w:type="dxa"/>
          </w:tcPr>
          <w:p w14:paraId="56B89951" w14:textId="7165346F" w:rsidR="00B834CD" w:rsidRPr="00B834CD" w:rsidRDefault="00B834CD" w:rsidP="00B834CD">
            <w:pPr>
              <w:spacing w:line="360" w:lineRule="auto"/>
              <w:jc w:val="center"/>
              <w:rPr>
                <w:b/>
              </w:rPr>
            </w:pPr>
            <w:r w:rsidRPr="00B834CD">
              <w:rPr>
                <w:b/>
              </w:rPr>
              <w:t>Assumption</w:t>
            </w:r>
          </w:p>
        </w:tc>
        <w:tc>
          <w:tcPr>
            <w:tcW w:w="4585" w:type="dxa"/>
          </w:tcPr>
          <w:p w14:paraId="02DE97F7" w14:textId="3541B221" w:rsidR="00B834CD" w:rsidRPr="00B834CD" w:rsidRDefault="00B834CD" w:rsidP="00B834CD">
            <w:pPr>
              <w:spacing w:line="360" w:lineRule="auto"/>
              <w:jc w:val="center"/>
              <w:rPr>
                <w:b/>
              </w:rPr>
            </w:pPr>
            <w:r w:rsidRPr="00B834CD">
              <w:rPr>
                <w:b/>
              </w:rPr>
              <w:t>Justification</w:t>
            </w:r>
          </w:p>
        </w:tc>
      </w:tr>
      <w:tr w:rsidR="00B834CD" w14:paraId="4A957C8E" w14:textId="77777777" w:rsidTr="008E545E">
        <w:tc>
          <w:tcPr>
            <w:tcW w:w="4045" w:type="dxa"/>
          </w:tcPr>
          <w:p w14:paraId="1A3507F6" w14:textId="73A5AF76" w:rsidR="00B834CD" w:rsidRDefault="00867CD7" w:rsidP="008E545E">
            <w:pPr>
              <w:jc w:val="center"/>
            </w:pPr>
            <w:r>
              <w:t>Uncoupled Dynamics (surg</w:t>
            </w:r>
            <w:r w:rsidR="00F038AB">
              <w:t>e/​y</w:t>
            </w:r>
            <w:r>
              <w:t>aw)</w:t>
            </w:r>
          </w:p>
        </w:tc>
        <w:tc>
          <w:tcPr>
            <w:tcW w:w="4585" w:type="dxa"/>
          </w:tcPr>
          <w:p w14:paraId="7F7F1D57" w14:textId="7307D9D4" w:rsidR="00B834CD" w:rsidRDefault="00867CD7" w:rsidP="008E545E">
            <w:r>
              <w:t xml:space="preserve">For simplicity of control design. Modeling for vessels shows coupled dynamics </w:t>
            </w:r>
            <w:r>
              <w:fldChar w:fldCharType="begin"/>
            </w:r>
            <w:r>
              <w:instrText>ADDIN RW.CITE{{doc:58e52ceae4b0cc37dc29c7e8 Caccia,Massimo 2008}}</w:instrText>
            </w:r>
            <w:r>
              <w:fldChar w:fldCharType="separate"/>
            </w:r>
            <w:r w:rsidR="007863F4" w:rsidRPr="007863F4">
              <w:rPr>
                <w:bCs/>
              </w:rPr>
              <w:t>[11]</w:t>
            </w:r>
            <w:r>
              <w:fldChar w:fldCharType="end"/>
            </w:r>
            <w:r>
              <w:t xml:space="preserve"> but is ignored for this research. </w:t>
            </w:r>
          </w:p>
        </w:tc>
      </w:tr>
      <w:tr w:rsidR="00B834CD" w14:paraId="636B9933" w14:textId="77777777" w:rsidTr="008E545E">
        <w:tc>
          <w:tcPr>
            <w:tcW w:w="4045" w:type="dxa"/>
          </w:tcPr>
          <w:p w14:paraId="63D8276E" w14:textId="77579A5D" w:rsidR="00B834CD" w:rsidRDefault="00A50EF5" w:rsidP="008E545E">
            <w:pPr>
              <w:jc w:val="center"/>
            </w:pPr>
            <w:r>
              <w:t>Sway (±</w:t>
            </w:r>
            <w:r>
              <w:rPr>
                <w:i/>
              </w:rPr>
              <w:t>v</w:t>
            </w:r>
            <w:r>
              <w:t>) motion is neglected</w:t>
            </w:r>
          </w:p>
        </w:tc>
        <w:tc>
          <w:tcPr>
            <w:tcW w:w="4585" w:type="dxa"/>
          </w:tcPr>
          <w:p w14:paraId="766D8A9D" w14:textId="30DE63C2" w:rsidR="00B834CD" w:rsidRDefault="00EB7959" w:rsidP="008E545E">
            <w:r>
              <w:t xml:space="preserve">Sway motion (i.e., side-slip) </w:t>
            </w:r>
            <w:r w:rsidR="00151C36">
              <w:t xml:space="preserve">not observable through previous experiments </w:t>
            </w:r>
            <w:r w:rsidR="00505004">
              <w:t xml:space="preserve">with particular USV </w:t>
            </w:r>
            <w:r w:rsidR="00505004">
              <w:fldChar w:fldCharType="begin"/>
            </w:r>
            <w:r w:rsidR="00505004">
              <w:instrText>ADDIN RW.CITE{{doc:5acbd1a0e4b0e18303db386b Manzini,NicholasA 2017}}</w:instrText>
            </w:r>
            <w:r w:rsidR="00505004">
              <w:fldChar w:fldCharType="separate"/>
            </w:r>
            <w:r w:rsidR="007863F4" w:rsidRPr="007863F4">
              <w:rPr>
                <w:bCs/>
              </w:rPr>
              <w:t>[10]</w:t>
            </w:r>
            <w:r w:rsidR="00505004">
              <w:fldChar w:fldCharType="end"/>
            </w:r>
            <w:r w:rsidR="00867CD7">
              <w:t>.</w:t>
            </w:r>
          </w:p>
        </w:tc>
      </w:tr>
      <w:tr w:rsidR="00B834CD" w14:paraId="6941904A" w14:textId="77777777" w:rsidTr="008E545E">
        <w:tc>
          <w:tcPr>
            <w:tcW w:w="4045" w:type="dxa"/>
          </w:tcPr>
          <w:p w14:paraId="31E13695" w14:textId="6D1F25FD" w:rsidR="00B834CD" w:rsidRPr="00A11374" w:rsidRDefault="00FE36E0" w:rsidP="008E545E">
            <w:pPr>
              <w:jc w:val="center"/>
            </w:pPr>
            <w:r>
              <w:t xml:space="preserve">Added mass, </w:t>
            </w:r>
            <w:r w:rsidRPr="00FE36E0">
              <w:rPr>
                <w:rFonts w:eastAsiaTheme="minorHAnsi" w:cstheme="minorBidi"/>
                <w:position w:val="-12"/>
              </w:rPr>
              <w:object w:dxaOrig="340" w:dyaOrig="360" w14:anchorId="5D2B2F64">
                <v:shape id="_x0000_i1036" type="#_x0000_t75" style="width:19pt;height:19pt" o:ole="">
                  <v:imagedata r:id="rId44" o:title=""/>
                </v:shape>
                <o:OLEObject Type="Embed" ProgID="Equation.DSMT4" ShapeID="_x0000_i1036" DrawAspect="Content" ObjectID="_1587989583" r:id="rId45"/>
              </w:object>
            </w:r>
            <w:r>
              <w:t xml:space="preserve">, is neglected. </w:t>
            </w:r>
          </w:p>
        </w:tc>
        <w:tc>
          <w:tcPr>
            <w:tcW w:w="4585" w:type="dxa"/>
          </w:tcPr>
          <w:p w14:paraId="27F7D20A" w14:textId="09FAAE39" w:rsidR="00B834CD" w:rsidRPr="00BA5342" w:rsidRDefault="00FE36E0" w:rsidP="008E545E">
            <w:pPr>
              <w:rPr>
                <w:i/>
              </w:rPr>
            </w:pPr>
            <w:r>
              <w:t xml:space="preserve">Caccia et al. </w:t>
            </w:r>
            <w:r>
              <w:fldChar w:fldCharType="begin"/>
            </w:r>
            <w:r>
              <w:instrText>ADDIN RW.CITE{{doc:5ad50b62e4b04d7ea56452e6 Caccia,M 2006}}</w:instrText>
            </w:r>
            <w:r>
              <w:fldChar w:fldCharType="separate"/>
            </w:r>
            <w:r w:rsidR="007863F4" w:rsidRPr="007863F4">
              <w:rPr>
                <w:bCs/>
              </w:rPr>
              <w:t>[12]</w:t>
            </w:r>
            <w:r>
              <w:fldChar w:fldCharType="end"/>
            </w:r>
            <w:r w:rsidR="008D0F97">
              <w:t xml:space="preserve"> </w:t>
            </w:r>
            <w:r w:rsidR="00DF435E">
              <w:t xml:space="preserve">stated </w:t>
            </w:r>
            <w:r>
              <w:t>for a small catamaran vessel that this value is typically less than 5% of the vessels mass and therefore negligible.</w:t>
            </w:r>
            <w:r w:rsidR="00AE43EE">
              <w:t xml:space="preserve"> </w:t>
            </w:r>
          </w:p>
        </w:tc>
      </w:tr>
      <w:tr w:rsidR="00BA5342" w14:paraId="4896C10E" w14:textId="77777777" w:rsidTr="008E545E">
        <w:tc>
          <w:tcPr>
            <w:tcW w:w="4045" w:type="dxa"/>
          </w:tcPr>
          <w:p w14:paraId="13494BBD" w14:textId="3FEAB163" w:rsidR="00BA5342" w:rsidRPr="00505004" w:rsidRDefault="00832BD0" w:rsidP="008E545E">
            <w:pPr>
              <w:jc w:val="center"/>
            </w:pPr>
            <w:r>
              <w:t>Centripetal terms,</w:t>
            </w:r>
            <w:r w:rsidR="00DF435E">
              <w:t xml:space="preserve"> </w:t>
            </w:r>
            <w:r w:rsidR="003E1F18" w:rsidRPr="00DF435E">
              <w:rPr>
                <w:rFonts w:eastAsiaTheme="minorHAnsi" w:cstheme="minorBidi"/>
                <w:position w:val="-14"/>
              </w:rPr>
              <w:object w:dxaOrig="1540" w:dyaOrig="400" w14:anchorId="06C3C290">
                <v:shape id="_x0000_i1037" type="#_x0000_t75" style="width:76.75pt;height:20.4pt" o:ole="">
                  <v:imagedata r:id="rId46" o:title=""/>
                </v:shape>
                <o:OLEObject Type="Embed" ProgID="Equation.DSMT4" ShapeID="_x0000_i1037" DrawAspect="Content" ObjectID="_1587989584" r:id="rId47"/>
              </w:object>
            </w:r>
            <w:r>
              <w:t>,</w:t>
            </w:r>
            <w:r w:rsidR="00DF435E">
              <w:t xml:space="preserve"> terms are </w:t>
            </w:r>
            <w:r>
              <w:t>neglected.</w:t>
            </w:r>
          </w:p>
        </w:tc>
        <w:tc>
          <w:tcPr>
            <w:tcW w:w="4585" w:type="dxa"/>
          </w:tcPr>
          <w:p w14:paraId="7DEB57DD" w14:textId="4788B5A8" w:rsidR="00BA5342" w:rsidRDefault="00DF435E" w:rsidP="008E545E">
            <w:r>
              <w:t xml:space="preserve">Caccia et al. </w:t>
            </w:r>
            <w:r>
              <w:fldChar w:fldCharType="begin"/>
            </w:r>
            <w:r>
              <w:instrText>ADDIN RW.CITE{{doc:5ad50b62e4b04d7ea56452e6 Caccia,M 2006}}</w:instrText>
            </w:r>
            <w:r>
              <w:fldChar w:fldCharType="separate"/>
            </w:r>
            <w:r w:rsidR="007863F4" w:rsidRPr="007863F4">
              <w:rPr>
                <w:bCs/>
              </w:rPr>
              <w:t>[12]</w:t>
            </w:r>
            <w:r>
              <w:fldChar w:fldCharType="end"/>
            </w:r>
            <w:r>
              <w:t xml:space="preserve"> stated for turning rates of less than 10 degree</w:t>
            </w:r>
            <w:r w:rsidR="00F038AB">
              <w:t>s/​s</w:t>
            </w:r>
            <w:r>
              <w:t xml:space="preserve">econd is negligible. </w:t>
            </w:r>
          </w:p>
        </w:tc>
      </w:tr>
    </w:tbl>
    <w:p w14:paraId="68F57340" w14:textId="77777777" w:rsidR="00B834CD" w:rsidRPr="00351E90" w:rsidRDefault="00B834CD" w:rsidP="00351E90">
      <w:pPr>
        <w:spacing w:line="360" w:lineRule="auto"/>
        <w:ind w:firstLine="720"/>
      </w:pPr>
    </w:p>
    <w:p w14:paraId="5F83F7AD" w14:textId="4336DECA" w:rsidR="009537FC" w:rsidRDefault="00676FD0" w:rsidP="007831DE">
      <w:pPr>
        <w:pStyle w:val="Heading3"/>
        <w:numPr>
          <w:ilvl w:val="2"/>
          <w:numId w:val="1"/>
        </w:numPr>
      </w:pPr>
      <w:bookmarkStart w:id="30" w:name="_Toc511036641"/>
      <w:bookmarkStart w:id="31" w:name="_Toc514246764"/>
      <w:r>
        <w:t>System Specification</w:t>
      </w:r>
      <w:bookmarkEnd w:id="30"/>
      <w:bookmarkEnd w:id="31"/>
    </w:p>
    <w:p w14:paraId="4E9228E7" w14:textId="1124F8E1" w:rsidR="00AE0733" w:rsidRDefault="00AE0733" w:rsidP="00194E84">
      <w:pPr>
        <w:pStyle w:val="AllParagraph"/>
      </w:pPr>
      <w:r>
        <w:t xml:space="preserve">The vessel used for this research is a </w:t>
      </w:r>
      <w:r w:rsidRPr="00AE0733">
        <w:t xml:space="preserve">CLEARPATH Robotics™ </w:t>
      </w:r>
      <w:r>
        <w:t>KINGFISHER</w:t>
      </w:r>
      <w:r w:rsidR="00806BB8">
        <w:t xml:space="preserve"> USV</w:t>
      </w:r>
      <w:r w:rsidR="003E1F18">
        <w:t xml:space="preserve"> (KF-USV). </w:t>
      </w:r>
      <w:r w:rsidR="002A7C58">
        <w:t xml:space="preserve">The </w:t>
      </w:r>
      <w:r w:rsidR="003E1F18">
        <w:t xml:space="preserve">KF-USV </w:t>
      </w:r>
      <w:r w:rsidR="002A7C58">
        <w:t>is pictures in Figure 3.</w:t>
      </w:r>
      <w:r w:rsidR="00AE43EE">
        <w:t xml:space="preserve"> </w:t>
      </w:r>
      <w:r w:rsidR="00806BB8">
        <w:t xml:space="preserve">It is a catamaran hull form with two non-directional water jets utilized for thrust and steering. </w:t>
      </w:r>
      <w:r w:rsidR="00676FD0">
        <w:t xml:space="preserve">Based on testing by Manzini </w:t>
      </w:r>
      <w:r w:rsidR="003E1F18">
        <w:fldChar w:fldCharType="begin"/>
      </w:r>
      <w:r w:rsidR="003E1F18">
        <w:instrText>ADDIN RW.CITE{{doc:5acbd1a0e4b0e18303db386b Manzini,NicholasA 2017}}</w:instrText>
      </w:r>
      <w:r w:rsidR="003E1F18">
        <w:fldChar w:fldCharType="separate"/>
      </w:r>
      <w:r w:rsidR="007863F4" w:rsidRPr="007863F4">
        <w:rPr>
          <w:bCs/>
        </w:rPr>
        <w:t>[10]</w:t>
      </w:r>
      <w:r w:rsidR="003E1F18">
        <w:fldChar w:fldCharType="end"/>
      </w:r>
      <w:r w:rsidR="003E1F18">
        <w:t xml:space="preserve">, Table 2 displays the system specifications and physical parameters of concern to our dynamic model. </w:t>
      </w:r>
    </w:p>
    <w:p w14:paraId="34412979" w14:textId="2A8A8620" w:rsidR="00AE0733" w:rsidRDefault="00806BB8" w:rsidP="008E545E">
      <w:pPr>
        <w:pStyle w:val="Image"/>
      </w:pPr>
      <w:r>
        <w:rPr>
          <w:lang w:eastAsia="en-US"/>
        </w:rPr>
        <w:lastRenderedPageBreak/>
        <w:drawing>
          <wp:inline distT="0" distB="0" distL="0" distR="0" wp14:anchorId="1F4851F8" wp14:editId="2BE44E00">
            <wp:extent cx="5080000" cy="3810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ingfisher_2.jpg"/>
                    <pic:cNvPicPr/>
                  </pic:nvPicPr>
                  <pic:blipFill>
                    <a:blip r:embed="rId48">
                      <a:extLst>
                        <a:ext uri="{28A0092B-C50C-407E-A947-70E740481C1C}">
                          <a14:useLocalDpi xmlns:a14="http://schemas.microsoft.com/office/drawing/2010/main" val="0"/>
                        </a:ext>
                      </a:extLst>
                    </a:blip>
                    <a:stretch>
                      <a:fillRect/>
                    </a:stretch>
                  </pic:blipFill>
                  <pic:spPr>
                    <a:xfrm>
                      <a:off x="0" y="0"/>
                      <a:ext cx="5080000" cy="3810000"/>
                    </a:xfrm>
                    <a:prstGeom prst="rect">
                      <a:avLst/>
                    </a:prstGeom>
                  </pic:spPr>
                </pic:pic>
              </a:graphicData>
            </a:graphic>
          </wp:inline>
        </w:drawing>
      </w:r>
    </w:p>
    <w:p w14:paraId="1A9E90CD" w14:textId="6198C691" w:rsidR="00AE0733" w:rsidRDefault="00AE0733" w:rsidP="007D010B">
      <w:pPr>
        <w:pStyle w:val="FigureTitle"/>
      </w:pPr>
      <w:bookmarkStart w:id="32" w:name="_Toc514246800"/>
      <w:r w:rsidRPr="00AE0733">
        <w:t xml:space="preserve">CLEARPATH Robotics™ </w:t>
      </w:r>
      <w:r w:rsidR="00806BB8">
        <w:t>KINGFISHER.</w:t>
      </w:r>
      <w:r w:rsidR="005544D9">
        <w:t xml:space="preserve"> Source: </w:t>
      </w:r>
      <w:r w:rsidR="005544D9">
        <w:fldChar w:fldCharType="begin"/>
      </w:r>
      <w:r w:rsidR="005544D9">
        <w:instrText>ADDIN RW.CITE{{doc:5ad51050e4b0637b0a00f8e4 CLEARPATHRobotics [No Information]}}</w:instrText>
      </w:r>
      <w:r w:rsidR="005544D9">
        <w:fldChar w:fldCharType="separate"/>
      </w:r>
      <w:r w:rsidR="007863F4" w:rsidRPr="007863F4">
        <w:rPr>
          <w:bCs/>
        </w:rPr>
        <w:t>[8]</w:t>
      </w:r>
      <w:r w:rsidR="005544D9">
        <w:fldChar w:fldCharType="end"/>
      </w:r>
      <w:r w:rsidR="004765B4">
        <w:t>.</w:t>
      </w:r>
      <w:bookmarkEnd w:id="32"/>
    </w:p>
    <w:p w14:paraId="218BCD75" w14:textId="46380BE2" w:rsidR="003B1F04" w:rsidRDefault="003B1F04" w:rsidP="00AE43EE">
      <w:pPr>
        <w:pStyle w:val="TableTitle"/>
      </w:pPr>
      <w:bookmarkStart w:id="33" w:name="_Toc514246850"/>
      <w:r>
        <w:t>KF-USV System Specification</w:t>
      </w:r>
      <w:bookmarkEnd w:id="33"/>
    </w:p>
    <w:tbl>
      <w:tblPr>
        <w:tblStyle w:val="TableGrid"/>
        <w:tblW w:w="0" w:type="auto"/>
        <w:tblLook w:val="04A0" w:firstRow="1" w:lastRow="0" w:firstColumn="1" w:lastColumn="0" w:noHBand="0" w:noVBand="1"/>
      </w:tblPr>
      <w:tblGrid>
        <w:gridCol w:w="3325"/>
        <w:gridCol w:w="5305"/>
      </w:tblGrid>
      <w:tr w:rsidR="003B1F04" w14:paraId="73F7F8D1" w14:textId="77777777" w:rsidTr="001F7403">
        <w:tc>
          <w:tcPr>
            <w:tcW w:w="3325" w:type="dxa"/>
          </w:tcPr>
          <w:p w14:paraId="0B55C878" w14:textId="77777777" w:rsidR="003B1F04" w:rsidRPr="00604915" w:rsidRDefault="003B1F04" w:rsidP="001F7403">
            <w:pPr>
              <w:jc w:val="center"/>
              <w:rPr>
                <w:b/>
              </w:rPr>
            </w:pPr>
            <w:r w:rsidRPr="00604915">
              <w:rPr>
                <w:b/>
              </w:rPr>
              <w:t>Specification</w:t>
            </w:r>
          </w:p>
        </w:tc>
        <w:tc>
          <w:tcPr>
            <w:tcW w:w="5305" w:type="dxa"/>
          </w:tcPr>
          <w:p w14:paraId="74F8483B" w14:textId="77777777" w:rsidR="003B1F04" w:rsidRPr="00604915" w:rsidRDefault="003B1F04" w:rsidP="001F7403">
            <w:pPr>
              <w:jc w:val="center"/>
              <w:rPr>
                <w:b/>
              </w:rPr>
            </w:pPr>
            <w:r w:rsidRPr="00604915">
              <w:rPr>
                <w:b/>
              </w:rPr>
              <w:t>Value</w:t>
            </w:r>
          </w:p>
        </w:tc>
      </w:tr>
      <w:tr w:rsidR="00301522" w14:paraId="36A07316" w14:textId="77777777" w:rsidTr="001F7403">
        <w:tc>
          <w:tcPr>
            <w:tcW w:w="3325" w:type="dxa"/>
          </w:tcPr>
          <w:p w14:paraId="0B114DA9" w14:textId="5F882C87" w:rsidR="00301522" w:rsidRDefault="00301522" w:rsidP="00301522">
            <w:pPr>
              <w:jc w:val="center"/>
            </w:pPr>
            <w:r>
              <w:t>Mass (</w:t>
            </w:r>
            <w:r w:rsidRPr="003E1F18">
              <w:rPr>
                <w:rFonts w:eastAsiaTheme="minorHAnsi" w:cstheme="minorBidi"/>
                <w:position w:val="-12"/>
              </w:rPr>
              <w:object w:dxaOrig="480" w:dyaOrig="360" w14:anchorId="0891E198">
                <v:shape id="_x0000_i1038" type="#_x0000_t75" style="width:25.8pt;height:19pt" o:ole="">
                  <v:imagedata r:id="rId49" o:title=""/>
                </v:shape>
                <o:OLEObject Type="Embed" ProgID="Equation.DSMT4" ShapeID="_x0000_i1038" DrawAspect="Content" ObjectID="_1587989585" r:id="rId50"/>
              </w:object>
            </w:r>
            <w:r>
              <w:t>)</w:t>
            </w:r>
          </w:p>
        </w:tc>
        <w:tc>
          <w:tcPr>
            <w:tcW w:w="5305" w:type="dxa"/>
          </w:tcPr>
          <w:p w14:paraId="41B90FEC" w14:textId="77777777" w:rsidR="00301522" w:rsidRDefault="00301522" w:rsidP="00301522">
            <w:pPr>
              <w:jc w:val="center"/>
            </w:pPr>
            <w:r>
              <w:t xml:space="preserve">36.0 kg </w:t>
            </w:r>
          </w:p>
          <w:p w14:paraId="04F7EF35" w14:textId="73A4B3DD" w:rsidR="00301522" w:rsidRDefault="00301522" w:rsidP="00301522">
            <w:pPr>
              <w:jc w:val="center"/>
            </w:pPr>
            <w:r>
              <w:t>Payload included</w:t>
            </w:r>
          </w:p>
        </w:tc>
      </w:tr>
      <w:tr w:rsidR="00301522" w14:paraId="0B6E22A4" w14:textId="77777777" w:rsidTr="001F7403">
        <w:tc>
          <w:tcPr>
            <w:tcW w:w="3325" w:type="dxa"/>
          </w:tcPr>
          <w:p w14:paraId="446BDAA0" w14:textId="51CD015B" w:rsidR="00301522" w:rsidRDefault="00301522" w:rsidP="00301522">
            <w:pPr>
              <w:jc w:val="center"/>
            </w:pPr>
            <w:r>
              <w:t>Moment of Inertia (</w:t>
            </w:r>
            <w:r w:rsidRPr="00940A33">
              <w:rPr>
                <w:rFonts w:eastAsiaTheme="minorHAnsi" w:cstheme="minorBidi"/>
                <w:position w:val="-12"/>
              </w:rPr>
              <w:object w:dxaOrig="240" w:dyaOrig="360" w14:anchorId="40D54BE2">
                <v:shape id="_x0000_i1039" type="#_x0000_t75" style="width:12.25pt;height:19pt" o:ole="">
                  <v:imagedata r:id="rId40" o:title=""/>
                </v:shape>
                <o:OLEObject Type="Embed" ProgID="Equation.DSMT4" ShapeID="_x0000_i1039" DrawAspect="Content" ObjectID="_1587989586" r:id="rId51"/>
              </w:object>
            </w:r>
            <w:r>
              <w:t>)</w:t>
            </w:r>
          </w:p>
        </w:tc>
        <w:tc>
          <w:tcPr>
            <w:tcW w:w="5305" w:type="dxa"/>
          </w:tcPr>
          <w:p w14:paraId="2F2CE27E" w14:textId="77777777" w:rsidR="00301522" w:rsidRDefault="00301522" w:rsidP="00301522">
            <w:pPr>
              <w:jc w:val="center"/>
            </w:pPr>
            <w:r w:rsidRPr="00A6048D">
              <w:rPr>
                <w:rFonts w:eastAsiaTheme="minorHAnsi" w:cstheme="minorBidi"/>
                <w:position w:val="-16"/>
              </w:rPr>
              <w:object w:dxaOrig="1340" w:dyaOrig="440" w14:anchorId="351CDBE6">
                <v:shape id="_x0000_i1040" type="#_x0000_t75" style="width:67.25pt;height:22.4pt" o:ole="">
                  <v:imagedata r:id="rId52" o:title=""/>
                </v:shape>
                <o:OLEObject Type="Embed" ProgID="Equation.DSMT4" ShapeID="_x0000_i1040" DrawAspect="Content" ObjectID="_1587989587" r:id="rId53"/>
              </w:object>
            </w:r>
            <w:r>
              <w:t xml:space="preserve"> </w:t>
            </w:r>
          </w:p>
          <w:p w14:paraId="6B7F3DAE" w14:textId="67F9D0BD" w:rsidR="00301522" w:rsidRPr="005A1F70" w:rsidRDefault="00301522" w:rsidP="00301522">
            <w:pPr>
              <w:jc w:val="center"/>
            </w:pPr>
            <w:r>
              <w:t>Based on thin-disk assumption</w:t>
            </w:r>
          </w:p>
        </w:tc>
      </w:tr>
      <w:tr w:rsidR="00301522" w14:paraId="719FDDCF" w14:textId="77777777" w:rsidTr="001F7403">
        <w:tc>
          <w:tcPr>
            <w:tcW w:w="3325" w:type="dxa"/>
          </w:tcPr>
          <w:p w14:paraId="1B33ACBF" w14:textId="22F7B27D" w:rsidR="00301522" w:rsidRDefault="00301522" w:rsidP="00301522">
            <w:pPr>
              <w:jc w:val="center"/>
            </w:pPr>
            <w:r>
              <w:t>Quadratic surge drag (</w:t>
            </w:r>
            <w:r w:rsidRPr="003B1F04">
              <w:rPr>
                <w:rFonts w:eastAsiaTheme="minorHAnsi" w:cstheme="minorBidi"/>
                <w:position w:val="-16"/>
              </w:rPr>
              <w:object w:dxaOrig="460" w:dyaOrig="400" w14:anchorId="5CF44B40">
                <v:shape id="_x0000_i1041" type="#_x0000_t75" style="width:25.8pt;height:20.4pt" o:ole="">
                  <v:imagedata r:id="rId54" o:title=""/>
                </v:shape>
                <o:OLEObject Type="Embed" ProgID="Equation.DSMT4" ShapeID="_x0000_i1041" DrawAspect="Content" ObjectID="_1587989588" r:id="rId55"/>
              </w:object>
            </w:r>
            <w:r>
              <w:t>)</w:t>
            </w:r>
          </w:p>
        </w:tc>
        <w:tc>
          <w:tcPr>
            <w:tcW w:w="5305" w:type="dxa"/>
          </w:tcPr>
          <w:p w14:paraId="4445066F" w14:textId="77777777" w:rsidR="00301522" w:rsidRDefault="00301522" w:rsidP="00301522">
            <w:pPr>
              <w:jc w:val="center"/>
            </w:pPr>
            <w:r w:rsidRPr="00A6048D">
              <w:rPr>
                <w:rFonts w:eastAsiaTheme="minorHAnsi" w:cstheme="minorBidi"/>
                <w:position w:val="-20"/>
              </w:rPr>
              <w:object w:dxaOrig="2320" w:dyaOrig="520" w14:anchorId="13872FE4">
                <v:shape id="_x0000_i1042" type="#_x0000_t75" style="width:117.5pt;height:27.15pt" o:ole="">
                  <v:imagedata r:id="rId56" o:title=""/>
                </v:shape>
                <o:OLEObject Type="Embed" ProgID="Equation.DSMT4" ShapeID="_x0000_i1042" DrawAspect="Content" ObjectID="_1587989589" r:id="rId57"/>
              </w:object>
            </w:r>
          </w:p>
          <w:p w14:paraId="2876D396" w14:textId="2714AA8A" w:rsidR="00301522" w:rsidRDefault="00301522" w:rsidP="00301522">
            <w:pPr>
              <w:jc w:val="center"/>
            </w:pPr>
            <w:r>
              <w:t>Determined experimentally</w:t>
            </w:r>
          </w:p>
        </w:tc>
      </w:tr>
      <w:tr w:rsidR="00301522" w14:paraId="1A431C5F" w14:textId="77777777" w:rsidTr="001F7403">
        <w:tc>
          <w:tcPr>
            <w:tcW w:w="3325" w:type="dxa"/>
          </w:tcPr>
          <w:p w14:paraId="1D0D3082" w14:textId="07A0EF70" w:rsidR="00301522" w:rsidRDefault="00301522" w:rsidP="00301522">
            <w:pPr>
              <w:jc w:val="center"/>
            </w:pPr>
            <w:r>
              <w:t>Linear surge drag (</w:t>
            </w:r>
            <w:r w:rsidRPr="003B1F04">
              <w:rPr>
                <w:rFonts w:eastAsiaTheme="minorHAnsi" w:cstheme="minorBidi"/>
                <w:position w:val="-12"/>
              </w:rPr>
              <w:object w:dxaOrig="340" w:dyaOrig="360" w14:anchorId="35653B4E">
                <v:shape id="_x0000_i1043" type="#_x0000_t75" style="width:19pt;height:19pt" o:ole="">
                  <v:imagedata r:id="rId58" o:title=""/>
                </v:shape>
                <o:OLEObject Type="Embed" ProgID="Equation.DSMT4" ShapeID="_x0000_i1043" DrawAspect="Content" ObjectID="_1587989590" r:id="rId59"/>
              </w:object>
            </w:r>
            <w:r>
              <w:t>)</w:t>
            </w:r>
          </w:p>
        </w:tc>
        <w:tc>
          <w:tcPr>
            <w:tcW w:w="5305" w:type="dxa"/>
          </w:tcPr>
          <w:p w14:paraId="1E0AAAB1" w14:textId="74FFA46B" w:rsidR="00301522" w:rsidRDefault="00301522" w:rsidP="00301522">
            <w:pPr>
              <w:jc w:val="center"/>
            </w:pPr>
            <w:r w:rsidRPr="00A6048D">
              <w:rPr>
                <w:rFonts w:eastAsiaTheme="minorHAnsi" w:cstheme="minorBidi"/>
                <w:position w:val="-16"/>
              </w:rPr>
              <w:object w:dxaOrig="1460" w:dyaOrig="440" w14:anchorId="440E55D5">
                <v:shape id="_x0000_i1044" type="#_x0000_t75" style="width:72.7pt;height:22.4pt" o:ole="">
                  <v:imagedata r:id="rId60" o:title=""/>
                </v:shape>
                <o:OLEObject Type="Embed" ProgID="Equation.DSMT4" ShapeID="_x0000_i1044" DrawAspect="Content" ObjectID="_1587989591" r:id="rId61"/>
              </w:object>
            </w:r>
            <w:r>
              <w:t xml:space="preserve"> </w:t>
            </w:r>
          </w:p>
        </w:tc>
      </w:tr>
      <w:tr w:rsidR="00301522" w14:paraId="21E0E6B1" w14:textId="77777777" w:rsidTr="001F7403">
        <w:tc>
          <w:tcPr>
            <w:tcW w:w="3325" w:type="dxa"/>
          </w:tcPr>
          <w:p w14:paraId="1BA43AB6" w14:textId="2A0D7592" w:rsidR="00301522" w:rsidRDefault="00301522" w:rsidP="00301522">
            <w:pPr>
              <w:jc w:val="center"/>
            </w:pPr>
            <w:r>
              <w:t>Quadratic yaw drag (</w:t>
            </w:r>
            <w:r w:rsidRPr="003B1F04">
              <w:rPr>
                <w:rFonts w:eastAsiaTheme="minorHAnsi" w:cstheme="minorBidi"/>
                <w:position w:val="-16"/>
              </w:rPr>
              <w:object w:dxaOrig="820" w:dyaOrig="420" w14:anchorId="3573799E">
                <v:shape id="_x0000_i1045" type="#_x0000_t75" style="width:40.75pt;height:20.4pt" o:ole="">
                  <v:imagedata r:id="rId62" o:title=""/>
                </v:shape>
                <o:OLEObject Type="Embed" ProgID="Equation.DSMT4" ShapeID="_x0000_i1045" DrawAspect="Content" ObjectID="_1587989592" r:id="rId63"/>
              </w:object>
            </w:r>
            <w:r>
              <w:t>)</w:t>
            </w:r>
          </w:p>
        </w:tc>
        <w:tc>
          <w:tcPr>
            <w:tcW w:w="5305" w:type="dxa"/>
          </w:tcPr>
          <w:p w14:paraId="5B2C517F" w14:textId="77777777" w:rsidR="00301522" w:rsidRDefault="00301522" w:rsidP="00301522">
            <w:pPr>
              <w:jc w:val="center"/>
            </w:pPr>
            <w:r w:rsidRPr="00A6048D">
              <w:rPr>
                <w:rFonts w:eastAsiaTheme="minorHAnsi" w:cstheme="minorBidi"/>
                <w:position w:val="-20"/>
              </w:rPr>
              <w:object w:dxaOrig="2439" w:dyaOrig="520" w14:anchorId="61642D57">
                <v:shape id="_x0000_i1046" type="#_x0000_t75" style="width:121.6pt;height:27.15pt" o:ole="">
                  <v:imagedata r:id="rId64" o:title=""/>
                </v:shape>
                <o:OLEObject Type="Embed" ProgID="Equation.DSMT4" ShapeID="_x0000_i1046" DrawAspect="Content" ObjectID="_1587989593" r:id="rId65"/>
              </w:object>
            </w:r>
          </w:p>
          <w:p w14:paraId="066D1590" w14:textId="4E3F6EBF" w:rsidR="00301522" w:rsidRDefault="00301522" w:rsidP="00301522">
            <w:pPr>
              <w:jc w:val="center"/>
            </w:pPr>
            <w:r>
              <w:t>Determined experimentally</w:t>
            </w:r>
          </w:p>
        </w:tc>
      </w:tr>
      <w:tr w:rsidR="00301522" w14:paraId="1C73DF6C" w14:textId="77777777" w:rsidTr="001F7403">
        <w:tc>
          <w:tcPr>
            <w:tcW w:w="3325" w:type="dxa"/>
          </w:tcPr>
          <w:p w14:paraId="69D88FCC" w14:textId="6A00653D" w:rsidR="00301522" w:rsidRDefault="00301522" w:rsidP="00301522">
            <w:pPr>
              <w:jc w:val="center"/>
            </w:pPr>
            <w:r>
              <w:t>Linear yaw drag (</w:t>
            </w:r>
            <w:r w:rsidRPr="00A8149C">
              <w:rPr>
                <w:rFonts w:eastAsiaTheme="minorHAnsi" w:cstheme="minorBidi"/>
                <w:position w:val="-14"/>
              </w:rPr>
              <w:object w:dxaOrig="360" w:dyaOrig="380" w14:anchorId="008ADB01">
                <v:shape id="_x0000_i1047" type="#_x0000_t75" style="width:15.6pt;height:19.7pt" o:ole="">
                  <v:imagedata r:id="rId66" o:title=""/>
                </v:shape>
                <o:OLEObject Type="Embed" ProgID="Equation.DSMT4" ShapeID="_x0000_i1047" DrawAspect="Content" ObjectID="_1587989594" r:id="rId67"/>
              </w:object>
            </w:r>
            <w:r>
              <w:t>)</w:t>
            </w:r>
          </w:p>
        </w:tc>
        <w:tc>
          <w:tcPr>
            <w:tcW w:w="5305" w:type="dxa"/>
          </w:tcPr>
          <w:p w14:paraId="341172F5" w14:textId="1BC2C966" w:rsidR="00301522" w:rsidRPr="00A6048D" w:rsidRDefault="00301522" w:rsidP="00301522">
            <w:pPr>
              <w:jc w:val="center"/>
            </w:pPr>
            <w:r w:rsidRPr="00A6048D">
              <w:rPr>
                <w:rFonts w:eastAsiaTheme="minorHAnsi" w:cstheme="minorBidi"/>
                <w:position w:val="-16"/>
              </w:rPr>
              <w:object w:dxaOrig="1460" w:dyaOrig="440" w14:anchorId="2C38D7FD">
                <v:shape id="_x0000_i1048" type="#_x0000_t75" style="width:72.7pt;height:22.4pt" o:ole="">
                  <v:imagedata r:id="rId60" o:title=""/>
                </v:shape>
                <o:OLEObject Type="Embed" ProgID="Equation.DSMT4" ShapeID="_x0000_i1048" DrawAspect="Content" ObjectID="_1587989595" r:id="rId68"/>
              </w:object>
            </w:r>
          </w:p>
        </w:tc>
      </w:tr>
    </w:tbl>
    <w:p w14:paraId="4BFEE2AD" w14:textId="77777777" w:rsidR="003B1F04" w:rsidRPr="003E1F18" w:rsidRDefault="003B1F04" w:rsidP="003B1F04">
      <w:pPr>
        <w:jc w:val="center"/>
      </w:pPr>
      <w:r>
        <w:t xml:space="preserve"> </w:t>
      </w:r>
    </w:p>
    <w:p w14:paraId="61C2C12B" w14:textId="77777777" w:rsidR="003B1F04" w:rsidRPr="003B1F04" w:rsidRDefault="003B1F04" w:rsidP="003B1F04"/>
    <w:p w14:paraId="64C19E3C" w14:textId="77777777" w:rsidR="009537FC" w:rsidRPr="007401DD" w:rsidRDefault="009537FC" w:rsidP="007401DD">
      <w:pPr>
        <w:pStyle w:val="Heading2"/>
      </w:pPr>
      <w:bookmarkStart w:id="34" w:name="_Toc511036642"/>
      <w:bookmarkStart w:id="35" w:name="_Toc514246765"/>
      <w:bookmarkEnd w:id="14"/>
      <w:bookmarkEnd w:id="15"/>
      <w:bookmarkEnd w:id="16"/>
      <w:r w:rsidRPr="007401DD">
        <w:lastRenderedPageBreak/>
        <w:t>control techniques OF INTEREST</w:t>
      </w:r>
      <w:bookmarkEnd w:id="34"/>
      <w:bookmarkEnd w:id="35"/>
    </w:p>
    <w:p w14:paraId="72E03D55" w14:textId="6B0EB1E3" w:rsidR="009537FC" w:rsidRDefault="009537FC" w:rsidP="007831DE">
      <w:pPr>
        <w:pStyle w:val="Heading3"/>
        <w:numPr>
          <w:ilvl w:val="2"/>
          <w:numId w:val="1"/>
        </w:numPr>
      </w:pPr>
      <w:bookmarkStart w:id="36" w:name="_Toc511036643"/>
      <w:bookmarkStart w:id="37" w:name="_Toc514246766"/>
      <w:r>
        <w:t>PID</w:t>
      </w:r>
      <w:bookmarkEnd w:id="36"/>
      <w:bookmarkEnd w:id="37"/>
    </w:p>
    <w:p w14:paraId="08D8A991" w14:textId="49506B42" w:rsidR="001F7403" w:rsidRDefault="001F7403" w:rsidP="00194E84">
      <w:pPr>
        <w:pStyle w:val="AllParagraph"/>
      </w:pPr>
      <w:r>
        <w:t>One of the most fundamental and common techniques of feedback control is the use of a Proportional-Integral-Derivative (PID) controller.</w:t>
      </w:r>
      <w:r w:rsidR="00AE43EE">
        <w:t xml:space="preserve"> </w:t>
      </w:r>
      <w:r>
        <w:t xml:space="preserve">Figure 4 displays a general visualized feedback </w:t>
      </w:r>
      <w:r w:rsidR="002A7C58">
        <w:t>loop</w:t>
      </w:r>
      <w:r>
        <w:t xml:space="preserve"> with a PID controller operating on the error, </w:t>
      </w:r>
      <w:r>
        <w:rPr>
          <w:i/>
        </w:rPr>
        <w:t>e</w:t>
      </w:r>
      <w:r>
        <w:t xml:space="preserve">, between the output, </w:t>
      </w:r>
      <w:r w:rsidRPr="008904E7">
        <w:rPr>
          <w:i/>
        </w:rPr>
        <w:t>y</w:t>
      </w:r>
      <w:r>
        <w:t xml:space="preserve">, and the desired set-point, </w:t>
      </w:r>
      <w:r>
        <w:rPr>
          <w:i/>
        </w:rPr>
        <w:t>y</w:t>
      </w:r>
      <w:r>
        <w:rPr>
          <w:i/>
          <w:vertAlign w:val="subscript"/>
        </w:rPr>
        <w:t>sp</w:t>
      </w:r>
      <w:r>
        <w:t>.</w:t>
      </w:r>
      <w:r w:rsidR="00AE43EE">
        <w:t xml:space="preserve"> </w:t>
      </w:r>
      <w:r>
        <w:t>Inherent to a PID controller are the three components or terms that operate on the error in different ways. The proportional terms operate as a multiplicative factor on the error. The integral term evaluates the error as a function of time and drives the steady state error between the output and set point to zero.</w:t>
      </w:r>
      <w:r w:rsidR="00AE43EE">
        <w:t xml:space="preserve"> </w:t>
      </w:r>
      <w:r>
        <w:t>The derivative term operates on the rate change of the error and can help in minimizing factors such as overshoot an</w:t>
      </w:r>
      <w:r w:rsidR="00F038AB">
        <w:t>d/​o</w:t>
      </w:r>
      <w:r>
        <w:t xml:space="preserve">r oscillation. Åstrom provides three common mathematical definitions of a PID controller which are displayed in Equations (6)-(8) </w:t>
      </w:r>
      <w:r>
        <w:fldChar w:fldCharType="begin"/>
      </w:r>
      <w:r>
        <w:instrText>ADDIN RW.CITE{{doc:58e52dece4b0edbef75b9737 Åström,KarlJ 1995}}</w:instrText>
      </w:r>
      <w:r>
        <w:fldChar w:fldCharType="separate"/>
      </w:r>
      <w:r w:rsidRPr="00B535B0">
        <w:rPr>
          <w:bCs/>
        </w:rPr>
        <w:t>[13]</w:t>
      </w:r>
      <w:r>
        <w:fldChar w:fldCharType="end"/>
      </w:r>
      <w:r>
        <w:t xml:space="preserve">. </w:t>
      </w:r>
    </w:p>
    <w:p w14:paraId="7AEDDFE3" w14:textId="6509609C" w:rsidR="001F7403" w:rsidRDefault="001F7403" w:rsidP="001F7403">
      <w:pPr>
        <w:pStyle w:val="MTDisplayEquation"/>
      </w:pPr>
      <w:r>
        <w:tab/>
      </w:r>
      <w:r w:rsidRPr="0074071B">
        <w:rPr>
          <w:position w:val="-32"/>
        </w:rPr>
        <w:object w:dxaOrig="3700" w:dyaOrig="760" w14:anchorId="1668F2A2">
          <v:shape id="_x0000_i1049" type="#_x0000_t75" style="width:182.7pt;height:38.7pt" o:ole="">
            <v:imagedata r:id="rId69" o:title=""/>
          </v:shape>
          <o:OLEObject Type="Embed" ProgID="Equation.DSMT4" ShapeID="_x0000_i1049" DrawAspect="Content" ObjectID="_1587989596" r:id="rId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E320E">
          <w:rPr>
            <w:noProof/>
          </w:rPr>
          <w:instrText>6</w:instrText>
        </w:r>
      </w:fldSimple>
      <w:r>
        <w:instrText>)</w:instrText>
      </w:r>
      <w:r>
        <w:fldChar w:fldCharType="end"/>
      </w:r>
    </w:p>
    <w:p w14:paraId="12B2FADC" w14:textId="4134CE62" w:rsidR="001F7403" w:rsidRDefault="001F7403" w:rsidP="001F7403">
      <w:pPr>
        <w:pStyle w:val="MTDisplayEquation"/>
      </w:pPr>
      <w:r>
        <w:tab/>
      </w:r>
      <w:r w:rsidRPr="0074071B">
        <w:rPr>
          <w:position w:val="-32"/>
        </w:rPr>
        <w:object w:dxaOrig="2380" w:dyaOrig="760" w14:anchorId="5330E048">
          <v:shape id="_x0000_i1050" type="#_x0000_t75" style="width:118.2pt;height:38.7pt" o:ole="">
            <v:imagedata r:id="rId71" o:title=""/>
          </v:shape>
          <o:OLEObject Type="Embed" ProgID="Equation.DSMT4" ShapeID="_x0000_i1050" DrawAspect="Content" ObjectID="_1587989597" r:id="rId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E320E">
          <w:rPr>
            <w:noProof/>
          </w:rPr>
          <w:instrText>7</w:instrText>
        </w:r>
      </w:fldSimple>
      <w:r>
        <w:instrText>)</w:instrText>
      </w:r>
      <w:r>
        <w:fldChar w:fldCharType="end"/>
      </w:r>
    </w:p>
    <w:p w14:paraId="774E72E8" w14:textId="4034CA1F" w:rsidR="001F7403" w:rsidRPr="0074071B" w:rsidRDefault="001F7403" w:rsidP="001F7403">
      <w:pPr>
        <w:pStyle w:val="MTDisplayEquation"/>
      </w:pPr>
      <w:r>
        <w:tab/>
      </w:r>
      <w:r w:rsidRPr="0074071B">
        <w:rPr>
          <w:position w:val="-24"/>
        </w:rPr>
        <w:object w:dxaOrig="2140" w:dyaOrig="620" w14:anchorId="1519032D">
          <v:shape id="_x0000_i1051" type="#_x0000_t75" style="width:106.65pt;height:33.3pt" o:ole="">
            <v:imagedata r:id="rId73" o:title=""/>
          </v:shape>
          <o:OLEObject Type="Embed" ProgID="Equation.DSMT4" ShapeID="_x0000_i1051" DrawAspect="Content" ObjectID="_1587989598" r:id="rId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5E320E">
          <w:rPr>
            <w:noProof/>
          </w:rPr>
          <w:instrText>8</w:instrText>
        </w:r>
      </w:fldSimple>
      <w:r>
        <w:instrText>)</w:instrText>
      </w:r>
      <w:r>
        <w:fldChar w:fldCharType="end"/>
      </w:r>
    </w:p>
    <w:p w14:paraId="179B15D6" w14:textId="2035CE2A" w:rsidR="001F7403" w:rsidRPr="000F5C85" w:rsidRDefault="001F7403" w:rsidP="00194E84">
      <w:pPr>
        <w:pStyle w:val="AllParagraph"/>
      </w:pPr>
      <w:r>
        <w:t xml:space="preserve">Equations (6) </w:t>
      </w:r>
      <w:r w:rsidR="006D4656">
        <w:t>and</w:t>
      </w:r>
      <w:r>
        <w:t xml:space="preserve"> (7) are the textbook representations with a single gain, </w:t>
      </w:r>
      <w:r>
        <w:rPr>
          <w:i/>
        </w:rPr>
        <w:t>K</w:t>
      </w:r>
      <w:r>
        <w:t xml:space="preserve">, in the time and </w:t>
      </w:r>
      <w:r w:rsidR="00787247">
        <w:t>“</w:t>
      </w:r>
      <w:r>
        <w:t>s</w:t>
      </w:r>
      <w:r w:rsidR="00787247">
        <w:t>”</w:t>
      </w:r>
      <w:r>
        <w:t xml:space="preserve"> domain respectively. Equation (8) is the form that, when implemented, a controller most closely represents with respect to </w:t>
      </w:r>
      <w:r>
        <w:rPr>
          <w:i/>
        </w:rPr>
        <w:t>tuning</w:t>
      </w:r>
      <w:r>
        <w:t xml:space="preserve">. This is because </w:t>
      </w:r>
      <w:r w:rsidRPr="00D829CF">
        <w:rPr>
          <w:position w:val="-12"/>
        </w:rPr>
        <w:object w:dxaOrig="360" w:dyaOrig="360" w14:anchorId="7B9B80BA">
          <v:shape id="_x0000_i1052" type="#_x0000_t75" style="width:19pt;height:19pt" o:ole="">
            <v:imagedata r:id="rId75" o:title=""/>
          </v:shape>
          <o:OLEObject Type="Embed" ProgID="Equation.DSMT4" ShapeID="_x0000_i1052" DrawAspect="Content" ObjectID="_1587989599" r:id="rId76"/>
        </w:object>
      </w:r>
      <w:r>
        <w:t>,</w:t>
      </w:r>
      <w:r w:rsidRPr="00E55B69">
        <w:rPr>
          <w:position w:val="-12"/>
        </w:rPr>
        <w:object w:dxaOrig="300" w:dyaOrig="360" w14:anchorId="17A6664B">
          <v:shape id="_x0000_i1053" type="#_x0000_t75" style="width:14.95pt;height:19pt" o:ole="">
            <v:imagedata r:id="rId77" o:title=""/>
          </v:shape>
          <o:OLEObject Type="Embed" ProgID="Equation.DSMT4" ShapeID="_x0000_i1053" DrawAspect="Content" ObjectID="_1587989600" r:id="rId78"/>
        </w:object>
      </w:r>
      <w:r>
        <w:t>, and</w:t>
      </w:r>
      <w:r w:rsidRPr="00E55B69">
        <w:rPr>
          <w:position w:val="-12"/>
        </w:rPr>
        <w:object w:dxaOrig="340" w:dyaOrig="360" w14:anchorId="65AF1580">
          <v:shape id="_x0000_i1054" type="#_x0000_t75" style="width:19pt;height:19pt" o:ole="">
            <v:imagedata r:id="rId79" o:title=""/>
          </v:shape>
          <o:OLEObject Type="Embed" ProgID="Equation.DSMT4" ShapeID="_x0000_i1054" DrawAspect="Content" ObjectID="_1587989601" r:id="rId80"/>
        </w:object>
      </w:r>
      <w:r>
        <w:t xml:space="preserve">are the gains associated with the proportional, integral, and derivative terms respectively and are the proverbial </w:t>
      </w:r>
      <w:r>
        <w:rPr>
          <w:i/>
        </w:rPr>
        <w:t>knobs</w:t>
      </w:r>
      <w:r>
        <w:t xml:space="preserve"> referenced when one talks about </w:t>
      </w:r>
      <w:r>
        <w:rPr>
          <w:i/>
        </w:rPr>
        <w:t>turning the knobs</w:t>
      </w:r>
      <w:r>
        <w:t xml:space="preserve"> for controller tuning.</w:t>
      </w:r>
      <w:r w:rsidR="00AE43EE">
        <w:t xml:space="preserve"> </w:t>
      </w:r>
      <w:r>
        <w:t xml:space="preserve">This is important when it comes to the further discussion of the comparisons in tuning techniques and requirements. </w:t>
      </w:r>
    </w:p>
    <w:p w14:paraId="2DCB4707" w14:textId="5AA33B55" w:rsidR="001F7403" w:rsidRDefault="001F7403" w:rsidP="008E545E">
      <w:pPr>
        <w:pStyle w:val="Image"/>
      </w:pPr>
      <w:r>
        <w:rPr>
          <w:lang w:eastAsia="en-US"/>
        </w:rPr>
        <w:lastRenderedPageBreak/>
        <w:drawing>
          <wp:inline distT="0" distB="0" distL="0" distR="0" wp14:anchorId="585BEA44" wp14:editId="55BC945B">
            <wp:extent cx="5486400" cy="4037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trom_pid_comp.JPG"/>
                    <pic:cNvPicPr/>
                  </pic:nvPicPr>
                  <pic:blipFill>
                    <a:blip r:embed="rId81">
                      <a:extLst>
                        <a:ext uri="{28A0092B-C50C-407E-A947-70E740481C1C}">
                          <a14:useLocalDpi xmlns:a14="http://schemas.microsoft.com/office/drawing/2010/main" val="0"/>
                        </a:ext>
                      </a:extLst>
                    </a:blip>
                    <a:stretch>
                      <a:fillRect/>
                    </a:stretch>
                  </pic:blipFill>
                  <pic:spPr>
                    <a:xfrm>
                      <a:off x="0" y="0"/>
                      <a:ext cx="5486400" cy="4037330"/>
                    </a:xfrm>
                    <a:prstGeom prst="rect">
                      <a:avLst/>
                    </a:prstGeom>
                  </pic:spPr>
                </pic:pic>
              </a:graphicData>
            </a:graphic>
          </wp:inline>
        </w:drawing>
      </w:r>
    </w:p>
    <w:p w14:paraId="4328257D" w14:textId="47D3E8EB" w:rsidR="001F7403" w:rsidRPr="001F7403" w:rsidRDefault="001F7403" w:rsidP="007D010B">
      <w:pPr>
        <w:pStyle w:val="FigureTitle"/>
      </w:pPr>
      <w:bookmarkStart w:id="38" w:name="_Toc514246801"/>
      <w:r>
        <w:t>Generalize</w:t>
      </w:r>
      <w:r w:rsidR="0002138E">
        <w:t xml:space="preserve">d PID Feedback Loop. </w:t>
      </w:r>
      <w:r w:rsidR="005544D9">
        <w:t>Adapted</w:t>
      </w:r>
      <w:r w:rsidR="0002138E">
        <w:t xml:space="preserve"> from</w:t>
      </w:r>
      <w:r>
        <w:t xml:space="preserve"> </w:t>
      </w:r>
      <w:commentRangeStart w:id="39"/>
      <w:r>
        <w:fldChar w:fldCharType="begin"/>
      </w:r>
      <w:r>
        <w:instrText>ADDIN RW.CITE{{doc:58e52dece4b0edbef75b9737 Åström,KarlJ 1995}}</w:instrText>
      </w:r>
      <w:r>
        <w:fldChar w:fldCharType="separate"/>
      </w:r>
      <w:r w:rsidRPr="001F7403">
        <w:rPr>
          <w:bCs/>
        </w:rPr>
        <w:t>[13]</w:t>
      </w:r>
      <w:r>
        <w:fldChar w:fldCharType="end"/>
      </w:r>
      <w:commentRangeEnd w:id="39"/>
      <w:r w:rsidR="004765B4">
        <w:rPr>
          <w:rStyle w:val="CommentReference"/>
        </w:rPr>
        <w:commentReference w:id="39"/>
      </w:r>
      <w:r w:rsidR="004765B4">
        <w:t>.</w:t>
      </w:r>
      <w:bookmarkEnd w:id="38"/>
    </w:p>
    <w:p w14:paraId="1F9DE868" w14:textId="50485EDC" w:rsidR="009537FC" w:rsidRDefault="009537FC" w:rsidP="007831DE">
      <w:pPr>
        <w:pStyle w:val="Heading3"/>
        <w:numPr>
          <w:ilvl w:val="2"/>
          <w:numId w:val="1"/>
        </w:numPr>
      </w:pPr>
      <w:bookmarkStart w:id="40" w:name="_Toc511036644"/>
      <w:bookmarkStart w:id="41" w:name="_Toc514246767"/>
      <w:r>
        <w:t>Feed-Forward</w:t>
      </w:r>
      <w:bookmarkEnd w:id="40"/>
      <w:bookmarkEnd w:id="41"/>
    </w:p>
    <w:p w14:paraId="69979F93" w14:textId="268CE106" w:rsidR="001F7403" w:rsidRDefault="001F7403" w:rsidP="00194E84">
      <w:pPr>
        <w:pStyle w:val="AllParagraph"/>
      </w:pPr>
      <w:r>
        <w:t xml:space="preserve">A phenomena associated with PID controllers is the effect of integral </w:t>
      </w:r>
      <w:r>
        <w:rPr>
          <w:i/>
        </w:rPr>
        <w:t>wind-up</w:t>
      </w:r>
      <w:r>
        <w:t>.</w:t>
      </w:r>
      <w:r w:rsidR="00AE43EE">
        <w:t xml:space="preserve"> </w:t>
      </w:r>
      <w:r>
        <w:t>Wind-up is caused by the requirement for increasing the integral term</w:t>
      </w:r>
      <w:r w:rsidR="00787247">
        <w:t>’</w:t>
      </w:r>
      <w:r>
        <w:t xml:space="preserve">s effect to the accumulation of error. Therefore, relative to the system dynamics, the integrals effect is delayed which can be undesired for certain applications. One of the common techniques to counter this is the use of a feed-forward term in control process. This terms leverages knowledge known of the system (e.g., model dynamics or system disturbances) and provides that value associated with a set point early in the control process </w:t>
      </w:r>
      <w:r>
        <w:fldChar w:fldCharType="begin"/>
      </w:r>
      <w:r>
        <w:instrText>ADDIN RW.CITE{{doc:5acbe33be4b0e173e80b0431 Richards,RJ 1993}}</w:instrText>
      </w:r>
      <w:r>
        <w:fldChar w:fldCharType="separate"/>
      </w:r>
      <w:r w:rsidRPr="00401ECA">
        <w:rPr>
          <w:bCs/>
        </w:rPr>
        <w:t>[14]</w:t>
      </w:r>
      <w:r>
        <w:fldChar w:fldCharType="end"/>
      </w:r>
      <w:r>
        <w:t>. As it relates to the integral term, and one of the res</w:t>
      </w:r>
      <w:r w:rsidR="002A7C58">
        <w:t>earch questions for this thesis</w:t>
      </w:r>
      <w:r>
        <w:t xml:space="preserve"> is</w:t>
      </w:r>
      <w:r w:rsidR="004765B4">
        <w:t>:</w:t>
      </w:r>
      <w:r>
        <w:t xml:space="preserve"> </w:t>
      </w:r>
      <w:r w:rsidR="002A7C58">
        <w:t>W</w:t>
      </w:r>
      <w:r>
        <w:t xml:space="preserve">ill an adequate feed-forward term minimize the effect of the integrator on the overall system? </w:t>
      </w:r>
    </w:p>
    <w:p w14:paraId="78D1C20F" w14:textId="6C2983AC" w:rsidR="001F7403" w:rsidRPr="007410BE" w:rsidRDefault="001F7403" w:rsidP="00194E84">
      <w:pPr>
        <w:pStyle w:val="AllParagraph"/>
      </w:pPr>
      <w:r>
        <w:t>Doebelin</w:t>
      </w:r>
      <w:r w:rsidR="007863F4">
        <w:t xml:space="preserve"> </w:t>
      </w:r>
      <w:r w:rsidR="007863F4">
        <w:fldChar w:fldCharType="begin"/>
      </w:r>
      <w:r w:rsidR="007863F4">
        <w:instrText>ADDIN RW.CITE{{doc:5acbe3cee4b0b721b92462bf Doebelin,ErnestO 1985}}</w:instrText>
      </w:r>
      <w:r w:rsidR="007863F4">
        <w:fldChar w:fldCharType="separate"/>
      </w:r>
      <w:r w:rsidR="007863F4" w:rsidRPr="007410BE">
        <w:rPr>
          <w:bCs/>
        </w:rPr>
        <w:t>[15]</w:t>
      </w:r>
      <w:r w:rsidR="007863F4">
        <w:fldChar w:fldCharType="end"/>
      </w:r>
      <w:r>
        <w:t xml:space="preserve"> </w:t>
      </w:r>
      <w:commentRangeStart w:id="42"/>
      <w:r>
        <w:t>proposes</w:t>
      </w:r>
      <w:commentRangeEnd w:id="42"/>
      <w:r w:rsidR="004765B4">
        <w:rPr>
          <w:rStyle w:val="CommentReference"/>
        </w:rPr>
        <w:commentReference w:id="42"/>
      </w:r>
      <w:r>
        <w:t xml:space="preserve"> that there are two common techniques of feed-forward control; disturbanc</w:t>
      </w:r>
      <w:r w:rsidR="00433A57">
        <w:t>e-compensated control and command</w:t>
      </w:r>
      <w:r>
        <w:t xml:space="preserve">-compensated control. </w:t>
      </w:r>
      <w:r>
        <w:lastRenderedPageBreak/>
        <w:t xml:space="preserve">Disturbance control is based on having a sensor able to detect and measure a major disturbance and developing a mathematical relation to it and the system that can be subtracted from the reference input in an open-loop configuration. Command-compensated control is the concept of utilizing a relationship of the set-point to the expected output based on empirical knowledge of the system. A generalized command-compensated control from </w:t>
      </w:r>
      <w:r>
        <w:fldChar w:fldCharType="begin"/>
      </w:r>
      <w:r>
        <w:instrText>ADDIN RW.CITE{{doc:5acbe3cee4b0b721b92462bf Doebelin,ErnestO 1985}}</w:instrText>
      </w:r>
      <w:r>
        <w:fldChar w:fldCharType="separate"/>
      </w:r>
      <w:r w:rsidRPr="007410BE">
        <w:rPr>
          <w:bCs/>
        </w:rPr>
        <w:t>[15]</w:t>
      </w:r>
      <w:r>
        <w:fldChar w:fldCharType="end"/>
      </w:r>
      <w:r>
        <w:t xml:space="preserve"> is shown in Figure 5 where </w:t>
      </w:r>
      <w:r>
        <w:rPr>
          <w:i/>
        </w:rPr>
        <w:t>V</w:t>
      </w:r>
      <w:r>
        <w:t xml:space="preserve"> and </w:t>
      </w:r>
      <w:r>
        <w:rPr>
          <w:i/>
        </w:rPr>
        <w:t>C</w:t>
      </w:r>
      <w:r>
        <w:t xml:space="preserve"> represent input and output, </w:t>
      </w:r>
      <w:r>
        <w:rPr>
          <w:i/>
        </w:rPr>
        <w:t>G</w:t>
      </w:r>
      <w:r>
        <w:rPr>
          <w:i/>
          <w:vertAlign w:val="subscript"/>
        </w:rPr>
        <w:t>C</w:t>
      </w:r>
      <w:r>
        <w:rPr>
          <w:i/>
        </w:rPr>
        <w:t xml:space="preserve"> </w:t>
      </w:r>
      <w:r>
        <w:t xml:space="preserve">is the command-compensated term, </w:t>
      </w:r>
      <w:r>
        <w:rPr>
          <w:i/>
        </w:rPr>
        <w:t>G</w:t>
      </w:r>
      <w:r>
        <w:rPr>
          <w:i/>
          <w:vertAlign w:val="subscript"/>
        </w:rPr>
        <w:t>11</w:t>
      </w:r>
      <w:r>
        <w:t xml:space="preserve">, </w:t>
      </w:r>
      <w:r>
        <w:rPr>
          <w:i/>
        </w:rPr>
        <w:t>G</w:t>
      </w:r>
      <w:r>
        <w:rPr>
          <w:i/>
          <w:vertAlign w:val="subscript"/>
        </w:rPr>
        <w:t>2</w:t>
      </w:r>
      <w:r>
        <w:t xml:space="preserve"> and </w:t>
      </w:r>
      <w:r>
        <w:rPr>
          <w:i/>
        </w:rPr>
        <w:t>H</w:t>
      </w:r>
      <w:r>
        <w:t xml:space="preserve"> represent general transfer function terms in the control loop.</w:t>
      </w:r>
      <w:r w:rsidR="00AE43EE">
        <w:t xml:space="preserve"> </w:t>
      </w:r>
    </w:p>
    <w:p w14:paraId="205D099D" w14:textId="6BC899F8" w:rsidR="001F7403" w:rsidRDefault="001F7403" w:rsidP="008E545E">
      <w:pPr>
        <w:pStyle w:val="Image"/>
      </w:pPr>
      <w:r>
        <w:rPr>
          <w:lang w:eastAsia="en-US"/>
        </w:rPr>
        <w:drawing>
          <wp:inline distT="0" distB="0" distL="0" distR="0" wp14:anchorId="614FCBAE" wp14:editId="50766BDE">
            <wp:extent cx="5486400" cy="17106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ebelin_feedforward_1_1.jpg"/>
                    <pic:cNvPicPr/>
                  </pic:nvPicPr>
                  <pic:blipFill>
                    <a:blip r:embed="rId82">
                      <a:extLst>
                        <a:ext uri="{28A0092B-C50C-407E-A947-70E740481C1C}">
                          <a14:useLocalDpi xmlns:a14="http://schemas.microsoft.com/office/drawing/2010/main" val="0"/>
                        </a:ext>
                      </a:extLst>
                    </a:blip>
                    <a:stretch>
                      <a:fillRect/>
                    </a:stretch>
                  </pic:blipFill>
                  <pic:spPr>
                    <a:xfrm>
                      <a:off x="0" y="0"/>
                      <a:ext cx="5486400" cy="1710690"/>
                    </a:xfrm>
                    <a:prstGeom prst="rect">
                      <a:avLst/>
                    </a:prstGeom>
                  </pic:spPr>
                </pic:pic>
              </a:graphicData>
            </a:graphic>
          </wp:inline>
        </w:drawing>
      </w:r>
    </w:p>
    <w:p w14:paraId="7E20EA61" w14:textId="1FFDA92D" w:rsidR="001F7403" w:rsidRDefault="001F7403" w:rsidP="007D010B">
      <w:pPr>
        <w:pStyle w:val="FigureTitle"/>
      </w:pPr>
      <w:bookmarkStart w:id="43" w:name="_Toc514246802"/>
      <w:r>
        <w:t>Generalized Comma</w:t>
      </w:r>
      <w:r w:rsidR="005544D9">
        <w:t>nd-Compensated Control Loop. Source:</w:t>
      </w:r>
      <w:r>
        <w:t xml:space="preserve"> </w:t>
      </w:r>
      <w:r>
        <w:fldChar w:fldCharType="begin"/>
      </w:r>
      <w:r>
        <w:instrText>ADDIN RW.CITE{{doc:5acbe3cee4b0b721b92462bf Doebelin,ErnestO 1985}}</w:instrText>
      </w:r>
      <w:r>
        <w:fldChar w:fldCharType="separate"/>
      </w:r>
      <w:r w:rsidRPr="001F7403">
        <w:rPr>
          <w:bCs/>
        </w:rPr>
        <w:t>[15]</w:t>
      </w:r>
      <w:bookmarkEnd w:id="43"/>
      <w:r>
        <w:fldChar w:fldCharType="end"/>
      </w:r>
    </w:p>
    <w:p w14:paraId="5F082CC7" w14:textId="2694F74D" w:rsidR="001F7403" w:rsidRDefault="001F7403" w:rsidP="00194E84">
      <w:pPr>
        <w:pStyle w:val="AllParagraph"/>
      </w:pPr>
      <w:r>
        <w:t>We will consider only command-compensated control and refer to it exclusively as feed-forward control.</w:t>
      </w:r>
      <w:r w:rsidR="00AE43EE">
        <w:t xml:space="preserve"> </w:t>
      </w:r>
      <w:r>
        <w:t>For this research, we utilized this concept as it applied to speed control because of the dynamics of the surge model.</w:t>
      </w:r>
      <w:r w:rsidR="00AE43EE">
        <w:t xml:space="preserve"> </w:t>
      </w:r>
      <w:r>
        <w:t xml:space="preserve">Assuming the simplified model from (4), we can estimate the force required at a desired speed. It is not mathematically analogous for heading because there </w:t>
      </w:r>
      <w:commentRangeStart w:id="44"/>
      <w:r>
        <w:t>is</w:t>
      </w:r>
      <w:r w:rsidR="004765B4">
        <w:t xml:space="preserve"> not</w:t>
      </w:r>
      <w:r>
        <w:t xml:space="preserve"> </w:t>
      </w:r>
      <w:commentRangeEnd w:id="44"/>
      <w:r w:rsidR="004765B4">
        <w:rPr>
          <w:rStyle w:val="CommentReference"/>
        </w:rPr>
        <w:commentReference w:id="44"/>
      </w:r>
      <w:r>
        <w:t xml:space="preserve">a steady state force that is required to complete a certain change in direction. Figure 6 is a simplified illustration on the feed-forward control that is incorporated for this research. </w:t>
      </w:r>
    </w:p>
    <w:p w14:paraId="2C97DC0F" w14:textId="77777777" w:rsidR="00DD62D1" w:rsidRDefault="00DD62D1" w:rsidP="001F7403">
      <w:pPr>
        <w:spacing w:line="360" w:lineRule="auto"/>
      </w:pPr>
    </w:p>
    <w:p w14:paraId="055FC9F6" w14:textId="00AC58C6" w:rsidR="001F7403" w:rsidRDefault="001F7403" w:rsidP="008E545E">
      <w:pPr>
        <w:pStyle w:val="Image"/>
      </w:pPr>
      <w:r>
        <w:rPr>
          <w:lang w:eastAsia="en-US"/>
        </w:rPr>
        <w:lastRenderedPageBreak/>
        <w:drawing>
          <wp:inline distT="0" distB="0" distL="0" distR="0" wp14:anchorId="7D1A9523" wp14:editId="4CB09B2D">
            <wp:extent cx="5486400" cy="18910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eed_forward_simp.JPG"/>
                    <pic:cNvPicPr/>
                  </pic:nvPicPr>
                  <pic:blipFill>
                    <a:blip r:embed="rId83">
                      <a:extLst>
                        <a:ext uri="{28A0092B-C50C-407E-A947-70E740481C1C}">
                          <a14:useLocalDpi xmlns:a14="http://schemas.microsoft.com/office/drawing/2010/main" val="0"/>
                        </a:ext>
                      </a:extLst>
                    </a:blip>
                    <a:stretch>
                      <a:fillRect/>
                    </a:stretch>
                  </pic:blipFill>
                  <pic:spPr>
                    <a:xfrm>
                      <a:off x="0" y="0"/>
                      <a:ext cx="5486400" cy="1891030"/>
                    </a:xfrm>
                    <a:prstGeom prst="rect">
                      <a:avLst/>
                    </a:prstGeom>
                  </pic:spPr>
                </pic:pic>
              </a:graphicData>
            </a:graphic>
          </wp:inline>
        </w:drawing>
      </w:r>
    </w:p>
    <w:p w14:paraId="6ED6511C" w14:textId="670ADD5F" w:rsidR="001F7403" w:rsidRDefault="001F7403" w:rsidP="007D010B">
      <w:pPr>
        <w:pStyle w:val="FigureTitle"/>
        <w:rPr>
          <w:lang w:eastAsia="ko-KR"/>
        </w:rPr>
      </w:pPr>
      <w:bookmarkStart w:id="45" w:name="_Toc514246803"/>
      <w:r>
        <w:rPr>
          <w:lang w:eastAsia="ko-KR"/>
        </w:rPr>
        <w:t>Simplified Feed-Forward Control Model for USV</w:t>
      </w:r>
      <w:bookmarkEnd w:id="45"/>
    </w:p>
    <w:p w14:paraId="07E9A172" w14:textId="1B0D36D7" w:rsidR="009537FC" w:rsidRDefault="001C48D3" w:rsidP="007831DE">
      <w:pPr>
        <w:pStyle w:val="Heading3"/>
        <w:numPr>
          <w:ilvl w:val="2"/>
          <w:numId w:val="1"/>
        </w:numPr>
      </w:pPr>
      <w:bookmarkStart w:id="46" w:name="_Toc514246768"/>
      <w:r>
        <w:t>Thruster Model Selection</w:t>
      </w:r>
      <w:bookmarkEnd w:id="46"/>
    </w:p>
    <w:p w14:paraId="14D07372" w14:textId="6D120CD3" w:rsidR="002D625D" w:rsidRDefault="00DD62D1" w:rsidP="00194E84">
      <w:pPr>
        <w:pStyle w:val="AllParagraph"/>
      </w:pPr>
      <w:r>
        <w:t>The</w:t>
      </w:r>
      <w:r w:rsidR="005D26DD">
        <w:t xml:space="preserve"> last control technique that this research addresses </w:t>
      </w:r>
      <w:r w:rsidR="00147438">
        <w:t xml:space="preserve">is </w:t>
      </w:r>
      <w:r w:rsidR="005308FF">
        <w:t>the selection of a relationship between thruster force and motor command to the USV.</w:t>
      </w:r>
      <w:r w:rsidR="00AE43EE">
        <w:t xml:space="preserve"> </w:t>
      </w:r>
      <w:r w:rsidR="005308FF">
        <w:t xml:space="preserve">The thrust command to the electrical motor on the USV </w:t>
      </w:r>
      <w:r w:rsidR="003A57FF">
        <w:t>is received as a signal of [-1 to 1] range.</w:t>
      </w:r>
      <w:r w:rsidR="00AE43EE">
        <w:t xml:space="preserve"> </w:t>
      </w:r>
      <w:r w:rsidR="003A57FF">
        <w:t>The commanded input and sensors providing feedback information do so in physical terms (e.g., physical position, velocity, angle, etc.,).</w:t>
      </w:r>
      <w:r w:rsidR="00AE43EE">
        <w:t xml:space="preserve"> </w:t>
      </w:r>
      <w:r w:rsidR="003A57FF">
        <w:t>Therefore, the controller is assumed</w:t>
      </w:r>
      <w:r w:rsidR="005308FF">
        <w:t xml:space="preserve"> </w:t>
      </w:r>
      <w:r w:rsidR="003A57FF">
        <w:t>to output thrust requirements in force [N] and thus, needs to be converted to a signal of meaning for the motor.</w:t>
      </w:r>
      <w:r w:rsidR="00AE43EE">
        <w:t xml:space="preserve"> </w:t>
      </w:r>
      <w:r w:rsidR="003A57FF">
        <w:t>This research will treat this relationship as either linear or a non-linear approximation. This research only contends with the forward direction and therefore the linear relationship assumes that the motor command</w:t>
      </w:r>
      <w:r w:rsidR="004473EC">
        <w:t xml:space="preserve"> for one thruster</w:t>
      </w:r>
      <w:r w:rsidR="003A57FF">
        <w:t xml:space="preserve"> from [0 to 1] varies from [0 to </w:t>
      </w:r>
      <w:r w:rsidR="004473EC">
        <w:t>20.7] [N] where 20.7 [N] represents half the</w:t>
      </w:r>
      <w:r w:rsidR="0023044F">
        <w:t xml:space="preserve"> maximum force of two thrusters operating at steady-state.</w:t>
      </w:r>
      <w:r w:rsidR="00AE43EE">
        <w:t xml:space="preserve"> </w:t>
      </w:r>
      <w:r w:rsidR="008E302B">
        <w:t>The non-linear relationship is based on testing of the KF-USV conducted by Manzini and is tabulated in Table 3</w:t>
      </w:r>
      <w:r w:rsidR="00431465">
        <w:t xml:space="preserve"> and displayed graphically in Figure 7</w:t>
      </w:r>
      <w:r w:rsidR="008E302B">
        <w:t>.</w:t>
      </w:r>
      <w:r w:rsidR="00AE43EE">
        <w:t xml:space="preserve"> </w:t>
      </w:r>
    </w:p>
    <w:p w14:paraId="711BD684" w14:textId="396EFFDA" w:rsidR="008E302B" w:rsidRDefault="002D625D" w:rsidP="00194E84">
      <w:pPr>
        <w:pStyle w:val="AllParagraph"/>
      </w:pPr>
      <w:r>
        <w:t>Basis of this control technique is founded in s</w:t>
      </w:r>
      <w:r w:rsidR="005618FD">
        <w:t xml:space="preserve">imilar testing and theory of </w:t>
      </w:r>
      <w:r>
        <w:t xml:space="preserve">thruster model accuracy comparison in </w:t>
      </w:r>
      <w:r w:rsidR="005618FD">
        <w:t xml:space="preserve">marine vessels by Whitcomb, Smallwood, et al., in </w:t>
      </w:r>
      <w:r w:rsidR="005D26DD">
        <w:fldChar w:fldCharType="begin"/>
      </w:r>
      <w:r w:rsidR="005D26DD">
        <w:instrText>ADDIN RW.CITE{{doc:5ae74a9ee4b029aa3efa2dca Smallwood,D.A 2002; doc:5ae74a39e4b066d2d9046a0c Whitcomb,L.L 1999; doc:5ae74a68e4b07da0d12455fc Whitcomb,L.L 1999}}</w:instrText>
      </w:r>
      <w:r w:rsidR="005D26DD">
        <w:fldChar w:fldCharType="separate"/>
      </w:r>
      <w:r w:rsidR="005D26DD" w:rsidRPr="005D26DD">
        <w:rPr>
          <w:bCs/>
        </w:rPr>
        <w:t>[16]-[18]</w:t>
      </w:r>
      <w:r w:rsidR="005D26DD">
        <w:fldChar w:fldCharType="end"/>
      </w:r>
      <w:r w:rsidR="005618FD">
        <w:t>.</w:t>
      </w:r>
      <w:r w:rsidR="00AE43EE">
        <w:t xml:space="preserve"> </w:t>
      </w:r>
      <w:r w:rsidR="005618FD">
        <w:t xml:space="preserve">They </w:t>
      </w:r>
      <w:r w:rsidR="001C48D3">
        <w:t>co</w:t>
      </w:r>
      <w:r w:rsidR="005618FD">
        <w:t xml:space="preserve">nducted extensive comparison research into the effects of improving model accuracy and specifically the knowledge of the thruster model for control </w:t>
      </w:r>
      <w:r>
        <w:t xml:space="preserve">improvement and found that improving model accuracy has obvious benefits but is dependent upon the validity of the physical parameters that are implemented. Whitcomb concluded that model-based solutions compared preferably to </w:t>
      </w:r>
      <w:r w:rsidR="00230100">
        <w:t>standard feedback control</w:t>
      </w:r>
      <w:r>
        <w:t xml:space="preserve"> approximations in </w:t>
      </w:r>
      <w:r>
        <w:lastRenderedPageBreak/>
        <w:t>control over a wide-range of testing set points and also responded much better to transients</w:t>
      </w:r>
      <w:r w:rsidR="00230100">
        <w:t xml:space="preserve"> </w:t>
      </w:r>
      <w:r w:rsidR="00230100">
        <w:fldChar w:fldCharType="begin"/>
      </w:r>
      <w:r w:rsidR="00230100">
        <w:instrText>ADDIN RW.CITE{{doc:5ae74a68e4b07da0d12455fc Whitcomb,L.L 1999; doc:5ae74a39e4b066d2d9046a0c Whitcomb,L.L 1999}}</w:instrText>
      </w:r>
      <w:r w:rsidR="00230100">
        <w:fldChar w:fldCharType="separate"/>
      </w:r>
      <w:r w:rsidR="00230100" w:rsidRPr="00230100">
        <w:rPr>
          <w:bCs/>
        </w:rPr>
        <w:t>[17], [18]</w:t>
      </w:r>
      <w:r w:rsidR="00230100">
        <w:fldChar w:fldCharType="end"/>
      </w:r>
      <w:r w:rsidR="00230100">
        <w:t xml:space="preserve">. Conversely, </w:t>
      </w:r>
      <w:r>
        <w:t xml:space="preserve">Smallwood concluded that a non-linear approximation similar to what this research investigates can improve control and steady-state response but if based upon bad information or values then can severely degrade the solution in larger magnitude then a linear-approximation with similar errors </w:t>
      </w:r>
      <w:r>
        <w:fldChar w:fldCharType="begin"/>
      </w:r>
      <w:r>
        <w:instrText>ADDIN RW.CITE{{doc:5ae74a9ee4b029aa3efa2dca Smallwood,D.A 2002}}</w:instrText>
      </w:r>
      <w:r>
        <w:fldChar w:fldCharType="separate"/>
      </w:r>
      <w:r w:rsidRPr="002D625D">
        <w:rPr>
          <w:bCs/>
        </w:rPr>
        <w:t>[16]</w:t>
      </w:r>
      <w:r>
        <w:fldChar w:fldCharType="end"/>
      </w:r>
      <w:r w:rsidR="00230100">
        <w:t>.</w:t>
      </w:r>
      <w:r w:rsidR="00AE43EE">
        <w:t xml:space="preserve"> </w:t>
      </w:r>
      <w:r w:rsidR="00230100">
        <w:t>Both Whitcomb and Smallwood address the effect that thrust saturation has on the thrust model and system performance.</w:t>
      </w:r>
      <w:r w:rsidR="00AE43EE">
        <w:t xml:space="preserve"> </w:t>
      </w:r>
      <w:r w:rsidR="00230100">
        <w:t>Thrust saturation is product of the fact that a controller can provide an infinite demand on a thruster but physical constraints of the motor saturate or limit the output possible.</w:t>
      </w:r>
      <w:r w:rsidR="00AE43EE">
        <w:t xml:space="preserve"> </w:t>
      </w:r>
      <w:r w:rsidR="00230100">
        <w:t xml:space="preserve">Thruster saturation can visually be seen in Figure 7 over the last ~30% of the curve where the response appears to flat-line. </w:t>
      </w:r>
      <w:r w:rsidR="00941933">
        <w:t>This is a non-linearity of the physical response that effects the system at peak commanded inputs and is a region of focus for this research where we expect the non-linear approximation to improve the response.</w:t>
      </w:r>
      <w:r w:rsidR="00AE43EE">
        <w:t xml:space="preserve"> </w:t>
      </w:r>
    </w:p>
    <w:p w14:paraId="5C28754F" w14:textId="30B2B60E" w:rsidR="00941933" w:rsidRDefault="00941933" w:rsidP="00194E84">
      <w:pPr>
        <w:pStyle w:val="AllParagraph"/>
      </w:pPr>
      <w:r>
        <w:tab/>
        <w:t>This research is set to determine if the thrust model curve improves the performance over the full spectrum of testing or in specific cases an</w:t>
      </w:r>
      <w:r w:rsidR="00F038AB">
        <w:t>d/​o</w:t>
      </w:r>
      <w:r>
        <w:t xml:space="preserve">r does it have detrimental effects in other cases. </w:t>
      </w:r>
    </w:p>
    <w:p w14:paraId="14D816F9" w14:textId="7DA3D1F8" w:rsidR="00431465" w:rsidRDefault="00431465">
      <w:r>
        <w:br w:type="page"/>
      </w:r>
    </w:p>
    <w:p w14:paraId="27364309" w14:textId="7D9C4BCA" w:rsidR="000F54E0" w:rsidRDefault="000F54E0" w:rsidP="00AE43EE">
      <w:pPr>
        <w:pStyle w:val="TableTitle"/>
      </w:pPr>
      <w:bookmarkStart w:id="47" w:name="_Toc514246851"/>
      <w:r>
        <w:lastRenderedPageBreak/>
        <w:t>Motor Command to Thruster Force Relationship</w:t>
      </w:r>
      <w:bookmarkEnd w:id="47"/>
    </w:p>
    <w:tbl>
      <w:tblPr>
        <w:tblStyle w:val="TableGrid"/>
        <w:tblW w:w="0" w:type="auto"/>
        <w:tblLook w:val="04A0" w:firstRow="1" w:lastRow="0" w:firstColumn="1" w:lastColumn="0" w:noHBand="0" w:noVBand="1"/>
      </w:tblPr>
      <w:tblGrid>
        <w:gridCol w:w="1216"/>
        <w:gridCol w:w="658"/>
        <w:gridCol w:w="658"/>
        <w:gridCol w:w="658"/>
        <w:gridCol w:w="658"/>
        <w:gridCol w:w="658"/>
        <w:gridCol w:w="683"/>
        <w:gridCol w:w="683"/>
        <w:gridCol w:w="683"/>
        <w:gridCol w:w="683"/>
        <w:gridCol w:w="756"/>
        <w:gridCol w:w="636"/>
      </w:tblGrid>
      <w:tr w:rsidR="000F54E0" w14:paraId="1DBF4C90" w14:textId="2D5AB524" w:rsidTr="008E545E">
        <w:tc>
          <w:tcPr>
            <w:tcW w:w="1216" w:type="dxa"/>
          </w:tcPr>
          <w:p w14:paraId="7857DBF3" w14:textId="77777777" w:rsidR="000F54E0" w:rsidRDefault="000F54E0" w:rsidP="000F54E0">
            <w:r>
              <w:t>Motor Command</w:t>
            </w:r>
          </w:p>
          <w:p w14:paraId="004E715E" w14:textId="52E479A6" w:rsidR="000F54E0" w:rsidRDefault="000F54E0" w:rsidP="000F54E0">
            <w:r>
              <w:t>[-]</w:t>
            </w:r>
          </w:p>
        </w:tc>
        <w:tc>
          <w:tcPr>
            <w:tcW w:w="658" w:type="dxa"/>
          </w:tcPr>
          <w:p w14:paraId="5C5FD1FA" w14:textId="1110BB1B" w:rsidR="000F54E0" w:rsidRDefault="000F54E0" w:rsidP="000F54E0">
            <w:r>
              <w:t>0.0</w:t>
            </w:r>
          </w:p>
        </w:tc>
        <w:tc>
          <w:tcPr>
            <w:tcW w:w="658" w:type="dxa"/>
          </w:tcPr>
          <w:p w14:paraId="630751D1" w14:textId="5C45B134" w:rsidR="000F54E0" w:rsidRDefault="000F54E0" w:rsidP="000F54E0">
            <w:r>
              <w:t>0.1</w:t>
            </w:r>
          </w:p>
        </w:tc>
        <w:tc>
          <w:tcPr>
            <w:tcW w:w="658" w:type="dxa"/>
          </w:tcPr>
          <w:p w14:paraId="2ADA99AA" w14:textId="6F5C00C8" w:rsidR="000F54E0" w:rsidRDefault="000F54E0" w:rsidP="000F54E0">
            <w:r>
              <w:t>0.2</w:t>
            </w:r>
          </w:p>
        </w:tc>
        <w:tc>
          <w:tcPr>
            <w:tcW w:w="658" w:type="dxa"/>
          </w:tcPr>
          <w:p w14:paraId="1F45E753" w14:textId="0803CDE2" w:rsidR="000F54E0" w:rsidRDefault="000F54E0" w:rsidP="000F54E0">
            <w:r>
              <w:t>0.3</w:t>
            </w:r>
          </w:p>
        </w:tc>
        <w:tc>
          <w:tcPr>
            <w:tcW w:w="658" w:type="dxa"/>
          </w:tcPr>
          <w:p w14:paraId="57C82974" w14:textId="5866C025" w:rsidR="000F54E0" w:rsidRDefault="000F54E0" w:rsidP="000F54E0">
            <w:r>
              <w:t>0.4</w:t>
            </w:r>
          </w:p>
        </w:tc>
        <w:tc>
          <w:tcPr>
            <w:tcW w:w="683" w:type="dxa"/>
          </w:tcPr>
          <w:p w14:paraId="34EB19DD" w14:textId="53FF7F69" w:rsidR="000F54E0" w:rsidRDefault="000F54E0" w:rsidP="000F54E0">
            <w:r>
              <w:t>0.5</w:t>
            </w:r>
          </w:p>
        </w:tc>
        <w:tc>
          <w:tcPr>
            <w:tcW w:w="683" w:type="dxa"/>
          </w:tcPr>
          <w:p w14:paraId="3A4BFB24" w14:textId="6AEF1FE4" w:rsidR="000F54E0" w:rsidRDefault="000F54E0" w:rsidP="000F54E0">
            <w:r>
              <w:t>0.6</w:t>
            </w:r>
          </w:p>
        </w:tc>
        <w:tc>
          <w:tcPr>
            <w:tcW w:w="683" w:type="dxa"/>
          </w:tcPr>
          <w:p w14:paraId="0FEE7557" w14:textId="337AC3C8" w:rsidR="000F54E0" w:rsidRDefault="000F54E0" w:rsidP="000F54E0">
            <w:r>
              <w:t>0.7</w:t>
            </w:r>
          </w:p>
        </w:tc>
        <w:tc>
          <w:tcPr>
            <w:tcW w:w="683" w:type="dxa"/>
          </w:tcPr>
          <w:p w14:paraId="4A18353D" w14:textId="202414D1" w:rsidR="000F54E0" w:rsidRDefault="000F54E0" w:rsidP="000F54E0">
            <w:r>
              <w:t>0.8</w:t>
            </w:r>
          </w:p>
        </w:tc>
        <w:tc>
          <w:tcPr>
            <w:tcW w:w="756" w:type="dxa"/>
          </w:tcPr>
          <w:p w14:paraId="1846B3B1" w14:textId="3E593827" w:rsidR="000F54E0" w:rsidRDefault="000F54E0" w:rsidP="000F54E0">
            <w:r>
              <w:t>0.9</w:t>
            </w:r>
          </w:p>
        </w:tc>
        <w:tc>
          <w:tcPr>
            <w:tcW w:w="636" w:type="dxa"/>
          </w:tcPr>
          <w:p w14:paraId="0BE3FAAD" w14:textId="50CACBC5" w:rsidR="000F54E0" w:rsidRDefault="000F54E0" w:rsidP="000F54E0">
            <w:r>
              <w:t>1.0</w:t>
            </w:r>
          </w:p>
        </w:tc>
      </w:tr>
      <w:tr w:rsidR="000F54E0" w14:paraId="48E9EFAF" w14:textId="44147519" w:rsidTr="008E545E">
        <w:tc>
          <w:tcPr>
            <w:tcW w:w="1216" w:type="dxa"/>
          </w:tcPr>
          <w:p w14:paraId="4EE8FD43" w14:textId="3992682B" w:rsidR="000F54E0" w:rsidRDefault="000F54E0" w:rsidP="000F54E0">
            <w:r>
              <w:t>Thruster Force [N]</w:t>
            </w:r>
          </w:p>
        </w:tc>
        <w:tc>
          <w:tcPr>
            <w:tcW w:w="658" w:type="dxa"/>
          </w:tcPr>
          <w:p w14:paraId="5B48E215" w14:textId="688EF799" w:rsidR="000F54E0" w:rsidRDefault="000F54E0" w:rsidP="000F54E0">
            <w:r>
              <w:t>0.0</w:t>
            </w:r>
          </w:p>
        </w:tc>
        <w:tc>
          <w:tcPr>
            <w:tcW w:w="658" w:type="dxa"/>
          </w:tcPr>
          <w:p w14:paraId="16162B4E" w14:textId="25693DC3" w:rsidR="000F54E0" w:rsidRDefault="000F54E0" w:rsidP="000F54E0">
            <w:r>
              <w:t>0.3</w:t>
            </w:r>
          </w:p>
        </w:tc>
        <w:tc>
          <w:tcPr>
            <w:tcW w:w="658" w:type="dxa"/>
          </w:tcPr>
          <w:p w14:paraId="6B88037C" w14:textId="7BFA2C1A" w:rsidR="000F54E0" w:rsidRDefault="000F54E0" w:rsidP="000F54E0">
            <w:r>
              <w:t>1.1</w:t>
            </w:r>
          </w:p>
        </w:tc>
        <w:tc>
          <w:tcPr>
            <w:tcW w:w="658" w:type="dxa"/>
          </w:tcPr>
          <w:p w14:paraId="5BFA9612" w14:textId="55356CBF" w:rsidR="000F54E0" w:rsidRDefault="000F54E0" w:rsidP="000F54E0">
            <w:r>
              <w:t>4.1</w:t>
            </w:r>
          </w:p>
        </w:tc>
        <w:tc>
          <w:tcPr>
            <w:tcW w:w="658" w:type="dxa"/>
          </w:tcPr>
          <w:p w14:paraId="375C0B47" w14:textId="29A8EC6A" w:rsidR="000F54E0" w:rsidRDefault="000F54E0" w:rsidP="000F54E0">
            <w:r>
              <w:t>7.4</w:t>
            </w:r>
          </w:p>
        </w:tc>
        <w:tc>
          <w:tcPr>
            <w:tcW w:w="683" w:type="dxa"/>
          </w:tcPr>
          <w:p w14:paraId="61297B5B" w14:textId="120EA11C" w:rsidR="000F54E0" w:rsidRDefault="000F54E0" w:rsidP="000F54E0">
            <w:r>
              <w:t>10.5</w:t>
            </w:r>
          </w:p>
        </w:tc>
        <w:tc>
          <w:tcPr>
            <w:tcW w:w="683" w:type="dxa"/>
          </w:tcPr>
          <w:p w14:paraId="0F6E46BA" w14:textId="6778E46E" w:rsidR="000F54E0" w:rsidRDefault="000F54E0" w:rsidP="000F54E0">
            <w:r>
              <w:t>14.4</w:t>
            </w:r>
          </w:p>
        </w:tc>
        <w:tc>
          <w:tcPr>
            <w:tcW w:w="683" w:type="dxa"/>
          </w:tcPr>
          <w:p w14:paraId="149BF9EE" w14:textId="29B861F0" w:rsidR="000F54E0" w:rsidRDefault="000F54E0" w:rsidP="000F54E0">
            <w:r>
              <w:t>19.7</w:t>
            </w:r>
          </w:p>
        </w:tc>
        <w:tc>
          <w:tcPr>
            <w:tcW w:w="683" w:type="dxa"/>
          </w:tcPr>
          <w:p w14:paraId="3ECFE751" w14:textId="40925225" w:rsidR="000F54E0" w:rsidRDefault="000F54E0" w:rsidP="000F54E0">
            <w:r>
              <w:t>20.6</w:t>
            </w:r>
          </w:p>
        </w:tc>
        <w:tc>
          <w:tcPr>
            <w:tcW w:w="756" w:type="dxa"/>
          </w:tcPr>
          <w:p w14:paraId="1B3ED04F" w14:textId="272426BB" w:rsidR="000F54E0" w:rsidRDefault="000F54E0" w:rsidP="000F54E0">
            <w:r>
              <w:t>20.65</w:t>
            </w:r>
          </w:p>
        </w:tc>
        <w:tc>
          <w:tcPr>
            <w:tcW w:w="636" w:type="dxa"/>
          </w:tcPr>
          <w:p w14:paraId="5FDD070A" w14:textId="07C044D9" w:rsidR="000F54E0" w:rsidRDefault="000F54E0" w:rsidP="000F54E0">
            <w:r>
              <w:t>20.7</w:t>
            </w:r>
          </w:p>
        </w:tc>
      </w:tr>
    </w:tbl>
    <w:p w14:paraId="096501D8" w14:textId="77777777" w:rsidR="000F54E0" w:rsidRDefault="000F54E0" w:rsidP="000F54E0"/>
    <w:p w14:paraId="78E9C7BB" w14:textId="74FCF454" w:rsidR="00431465" w:rsidRDefault="00431465" w:rsidP="000F54E0">
      <w:pPr>
        <w:pStyle w:val="Image"/>
      </w:pPr>
      <w:r w:rsidRPr="000F54E0">
        <w:rPr>
          <w:lang w:eastAsia="en-US"/>
        </w:rPr>
        <w:drawing>
          <wp:inline distT="0" distB="0" distL="0" distR="0" wp14:anchorId="0F1F0B6F" wp14:editId="35064C09">
            <wp:extent cx="4286992" cy="33913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rust_cmd.JPG"/>
                    <pic:cNvPicPr/>
                  </pic:nvPicPr>
                  <pic:blipFill>
                    <a:blip r:embed="rId84">
                      <a:extLst>
                        <a:ext uri="{28A0092B-C50C-407E-A947-70E740481C1C}">
                          <a14:useLocalDpi xmlns:a14="http://schemas.microsoft.com/office/drawing/2010/main" val="0"/>
                        </a:ext>
                      </a:extLst>
                    </a:blip>
                    <a:stretch>
                      <a:fillRect/>
                    </a:stretch>
                  </pic:blipFill>
                  <pic:spPr>
                    <a:xfrm>
                      <a:off x="0" y="0"/>
                      <a:ext cx="4299882" cy="3401584"/>
                    </a:xfrm>
                    <a:prstGeom prst="rect">
                      <a:avLst/>
                    </a:prstGeom>
                  </pic:spPr>
                </pic:pic>
              </a:graphicData>
            </a:graphic>
          </wp:inline>
        </w:drawing>
      </w:r>
    </w:p>
    <w:p w14:paraId="3BA0490B" w14:textId="5C1EA23E" w:rsidR="00431465" w:rsidRPr="005544D9" w:rsidRDefault="00431465" w:rsidP="007D010B">
      <w:pPr>
        <w:pStyle w:val="FigureTitle"/>
      </w:pPr>
      <w:bookmarkStart w:id="48" w:name="_Toc514246804"/>
      <w:r>
        <w:t xml:space="preserve">Thrust Command Relation. Source: </w:t>
      </w:r>
      <w:r>
        <w:fldChar w:fldCharType="begin"/>
      </w:r>
      <w:r>
        <w:instrText>ADDIN RW.CITE{{doc:5acbd1a0e4b0e18303db386b Manzini,NicholasA 2017}}</w:instrText>
      </w:r>
      <w:r>
        <w:fldChar w:fldCharType="separate"/>
      </w:r>
      <w:r w:rsidR="007863F4" w:rsidRPr="007863F4">
        <w:rPr>
          <w:bCs/>
        </w:rPr>
        <w:t>[10]</w:t>
      </w:r>
      <w:bookmarkEnd w:id="48"/>
      <w:r>
        <w:fldChar w:fldCharType="end"/>
      </w:r>
    </w:p>
    <w:p w14:paraId="321CAC14" w14:textId="454B4ECF" w:rsidR="009537FC" w:rsidRPr="007401DD" w:rsidRDefault="009537FC" w:rsidP="007401DD">
      <w:pPr>
        <w:pStyle w:val="Heading2"/>
      </w:pPr>
      <w:bookmarkStart w:id="49" w:name="_Toc511036646"/>
      <w:bookmarkStart w:id="50" w:name="_Toc514246769"/>
      <w:r w:rsidRPr="007401DD">
        <w:t>approach</w:t>
      </w:r>
      <w:bookmarkEnd w:id="49"/>
      <w:bookmarkEnd w:id="50"/>
    </w:p>
    <w:p w14:paraId="2C83940B" w14:textId="0873CACC" w:rsidR="00DD62D1" w:rsidRPr="00D1448B" w:rsidRDefault="00DD62D1" w:rsidP="00194E84">
      <w:pPr>
        <w:pStyle w:val="AllParagraph"/>
      </w:pPr>
      <w:r>
        <w:t>The structure to the approach of testing was to conduct simulation-based testing to arrive at numerical solutions and then compare them to experimental real-life results with the USV.</w:t>
      </w:r>
      <w:r w:rsidR="00AE43EE">
        <w:t xml:space="preserve"> </w:t>
      </w:r>
      <w:r>
        <w:t xml:space="preserve">The simulation testing consisted of a process of incremental controller design and model dynamics. The controllers and techniques that resulted from simulation testing were incorporated into the experimental testing and then the overall trends and results were compared and analyzed. </w:t>
      </w:r>
    </w:p>
    <w:p w14:paraId="11024DB1" w14:textId="687801AB" w:rsidR="009537FC" w:rsidRDefault="009537FC" w:rsidP="007831DE">
      <w:pPr>
        <w:pStyle w:val="Heading3"/>
        <w:numPr>
          <w:ilvl w:val="2"/>
          <w:numId w:val="1"/>
        </w:numPr>
      </w:pPr>
      <w:bookmarkStart w:id="51" w:name="_Toc511036647"/>
      <w:bookmarkStart w:id="52" w:name="_Toc514246770"/>
      <w:r>
        <w:lastRenderedPageBreak/>
        <w:t>Test Cases for Comparison</w:t>
      </w:r>
      <w:bookmarkEnd w:id="51"/>
      <w:bookmarkEnd w:id="52"/>
    </w:p>
    <w:p w14:paraId="21F85360" w14:textId="5953A552" w:rsidR="00DD62D1" w:rsidRDefault="00DD62D1" w:rsidP="006165AD">
      <w:pPr>
        <w:pStyle w:val="AllParagraph"/>
      </w:pPr>
      <w:r>
        <w:t>The goal of this research is to test and evaluate the effectiveness of each of the control techniques individually and in varying combinations. The following defines the variables and their range of testing:</w:t>
      </w:r>
    </w:p>
    <w:p w14:paraId="46BCA6E3" w14:textId="77777777" w:rsidR="00DD62D1" w:rsidRDefault="00DD62D1" w:rsidP="00DD62D1">
      <w:pPr>
        <w:pStyle w:val="ListBullet"/>
        <w:spacing w:line="240" w:lineRule="auto"/>
      </w:pPr>
      <w:r w:rsidRPr="00224B5D">
        <w:rPr>
          <w:b/>
        </w:rPr>
        <w:t>Speed Control:</w:t>
      </w:r>
      <w:r>
        <w:t xml:space="preserve"> </w:t>
      </w:r>
    </w:p>
    <w:p w14:paraId="4E5B1B98" w14:textId="576C4D4E" w:rsidR="00DD62D1" w:rsidRDefault="00DD62D1" w:rsidP="00DD62D1">
      <w:pPr>
        <w:pStyle w:val="ListBullet"/>
        <w:tabs>
          <w:tab w:val="clear" w:pos="1440"/>
          <w:tab w:val="num" w:pos="2160"/>
        </w:tabs>
        <w:spacing w:line="240" w:lineRule="auto"/>
        <w:ind w:left="2160"/>
      </w:pPr>
      <w:r>
        <w:t>Yes</w:t>
      </w:r>
      <w:r w:rsidR="000244BA">
        <w:t>—</w:t>
      </w:r>
      <w:r>
        <w:t xml:space="preserve">High Speed (HS) or Low Speed (LS). Defined as </w:t>
      </w:r>
      <w:r w:rsidRPr="00224B5D">
        <w:rPr>
          <w:position w:val="-14"/>
        </w:rPr>
        <w:object w:dxaOrig="1620" w:dyaOrig="400" w14:anchorId="7B5CD228">
          <v:shape id="_x0000_i1055" type="#_x0000_t75" style="width:79.45pt;height:20.4pt" o:ole="">
            <v:imagedata r:id="rId85" o:title=""/>
          </v:shape>
          <o:OLEObject Type="Embed" ProgID="Equation.DSMT4" ShapeID="_x0000_i1055" DrawAspect="Content" ObjectID="_1587989602" r:id="rId86"/>
        </w:object>
      </w:r>
      <w:r>
        <w:t xml:space="preserve"> and </w:t>
      </w:r>
      <w:r w:rsidRPr="00224B5D">
        <w:rPr>
          <w:position w:val="-14"/>
        </w:rPr>
        <w:object w:dxaOrig="1680" w:dyaOrig="400" w14:anchorId="32F74E81">
          <v:shape id="_x0000_i1056" type="#_x0000_t75" style="width:83.55pt;height:20.4pt" o:ole="">
            <v:imagedata r:id="rId87" o:title=""/>
          </v:shape>
          <o:OLEObject Type="Embed" ProgID="Equation.DSMT4" ShapeID="_x0000_i1056" DrawAspect="Content" ObjectID="_1587989603" r:id="rId88"/>
        </w:object>
      </w:r>
      <w:r>
        <w:t xml:space="preserve">step input respectively. </w:t>
      </w:r>
    </w:p>
    <w:p w14:paraId="183E7ADA" w14:textId="77777777" w:rsidR="00DD62D1" w:rsidRDefault="00DD62D1" w:rsidP="00DD62D1">
      <w:pPr>
        <w:pStyle w:val="ListBullet"/>
        <w:tabs>
          <w:tab w:val="clear" w:pos="1440"/>
          <w:tab w:val="num" w:pos="2160"/>
        </w:tabs>
        <w:spacing w:line="240" w:lineRule="auto"/>
        <w:ind w:left="2160"/>
      </w:pPr>
      <w:r>
        <w:t xml:space="preserve">No (NS). Defined as </w:t>
      </w:r>
      <w:r w:rsidRPr="00224B5D">
        <w:rPr>
          <w:position w:val="-14"/>
        </w:rPr>
        <w:object w:dxaOrig="1040" w:dyaOrig="400" w14:anchorId="548B7C02">
          <v:shape id="_x0000_i1057" type="#_x0000_t75" style="width:51.6pt;height:20.4pt" o:ole="">
            <v:imagedata r:id="rId89" o:title=""/>
          </v:shape>
          <o:OLEObject Type="Embed" ProgID="Equation.DSMT4" ShapeID="_x0000_i1057" DrawAspect="Content" ObjectID="_1587989604" r:id="rId90"/>
        </w:object>
      </w:r>
      <w:r>
        <w:t>.</w:t>
      </w:r>
    </w:p>
    <w:p w14:paraId="2FFBAE80" w14:textId="77777777" w:rsidR="00DD62D1" w:rsidRDefault="00DD62D1" w:rsidP="00DD62D1">
      <w:pPr>
        <w:pStyle w:val="ListBullet"/>
        <w:spacing w:line="240" w:lineRule="auto"/>
      </w:pPr>
      <w:r>
        <w:rPr>
          <w:b/>
        </w:rPr>
        <w:t>Heading Control:</w:t>
      </w:r>
      <w:r>
        <w:t xml:space="preserve"> Yes (HH) or No (NH). Yes defined as </w:t>
      </w:r>
      <w:r w:rsidRPr="00224B5D">
        <w:rPr>
          <w:position w:val="-14"/>
        </w:rPr>
        <w:object w:dxaOrig="1160" w:dyaOrig="400" w14:anchorId="06214E11">
          <v:shape id="_x0000_i1058" type="#_x0000_t75" style="width:59.75pt;height:20.4pt" o:ole="">
            <v:imagedata r:id="rId91" o:title=""/>
          </v:shape>
          <o:OLEObject Type="Embed" ProgID="Equation.DSMT4" ShapeID="_x0000_i1058" DrawAspect="Content" ObjectID="_1587989605" r:id="rId92"/>
        </w:object>
      </w:r>
      <w:r>
        <w:t xml:space="preserve">step input. </w:t>
      </w:r>
    </w:p>
    <w:p w14:paraId="65622BE8" w14:textId="77777777" w:rsidR="00DD62D1" w:rsidRDefault="00DD62D1" w:rsidP="00DD62D1">
      <w:pPr>
        <w:pStyle w:val="ListBullet"/>
        <w:spacing w:line="240" w:lineRule="auto"/>
      </w:pPr>
      <w:r w:rsidRPr="00F32C2F">
        <w:rPr>
          <w:b/>
        </w:rPr>
        <w:t>Feed-Forward:</w:t>
      </w:r>
      <w:r>
        <w:t xml:space="preserve"> Yes (FF) or No (NF). </w:t>
      </w:r>
    </w:p>
    <w:p w14:paraId="023B4118" w14:textId="77777777" w:rsidR="00DD62D1" w:rsidRDefault="00DD62D1" w:rsidP="00DD62D1">
      <w:pPr>
        <w:pStyle w:val="ListBullet"/>
        <w:spacing w:line="240" w:lineRule="auto"/>
      </w:pPr>
      <w:r>
        <w:rPr>
          <w:b/>
        </w:rPr>
        <w:t>Thrust Model:</w:t>
      </w:r>
      <w:r>
        <w:t xml:space="preserve"> Nonlinear (NL) or Linear (LL).</w:t>
      </w:r>
    </w:p>
    <w:p w14:paraId="78FA2F13" w14:textId="29564B34" w:rsidR="00DD62D1" w:rsidRDefault="00DD62D1" w:rsidP="00DD62D1"/>
    <w:p w14:paraId="69C2B733" w14:textId="3E320E12" w:rsidR="00DD62D1" w:rsidRDefault="00DD62D1" w:rsidP="006165AD">
      <w:pPr>
        <w:pStyle w:val="AllParagraph"/>
      </w:pPr>
      <w:r>
        <w:t xml:space="preserve">Each test case has one of the options </w:t>
      </w:r>
      <w:commentRangeStart w:id="53"/>
      <w:r w:rsidR="0050046B">
        <w:t>noted previously</w:t>
      </w:r>
      <w:commentRangeEnd w:id="53"/>
      <w:r w:rsidR="0050046B">
        <w:rPr>
          <w:rStyle w:val="CommentReference"/>
        </w:rPr>
        <w:commentReference w:id="53"/>
      </w:r>
      <w:r w:rsidR="0050046B">
        <w:t xml:space="preserve"> </w:t>
      </w:r>
      <w:r>
        <w:t xml:space="preserve">and every combination was tested therefore we will define each test case by using the two letter tag for each variable in succession. For example, for a test case that was at low speed (LS), no heading (NH), with feed-forward (FF) and a nonlinear thrust model (NL); we would call this Test </w:t>
      </w:r>
      <w:r w:rsidRPr="00A63F16">
        <w:rPr>
          <w:b/>
        </w:rPr>
        <w:t>LSNHFFNL</w:t>
      </w:r>
      <w:r w:rsidR="00CB6D07">
        <w:t>. Table 4</w:t>
      </w:r>
      <w:r>
        <w:t xml:space="preserve"> displays a simplified matrix identifying the varying test cases of consideration for this research </w:t>
      </w:r>
    </w:p>
    <w:p w14:paraId="6E8FDABC" w14:textId="14E87135" w:rsidR="00DD62D1" w:rsidRDefault="00DD62D1" w:rsidP="00AE43EE">
      <w:pPr>
        <w:pStyle w:val="TableTitle"/>
      </w:pPr>
      <w:bookmarkStart w:id="54" w:name="_Toc514246852"/>
      <w:r>
        <w:t xml:space="preserve">Test </w:t>
      </w:r>
      <w:r w:rsidRPr="00C973BD">
        <w:t xml:space="preserve">Case Definition </w:t>
      </w:r>
      <w:commentRangeStart w:id="55"/>
      <w:r w:rsidRPr="00C973BD">
        <w:t>Matrix</w:t>
      </w:r>
      <w:commentRangeEnd w:id="55"/>
      <w:r w:rsidR="004765B4">
        <w:rPr>
          <w:rStyle w:val="CommentReference"/>
        </w:rPr>
        <w:commentReference w:id="55"/>
      </w:r>
      <w:bookmarkEnd w:id="54"/>
    </w:p>
    <w:tbl>
      <w:tblPr>
        <w:tblStyle w:val="TableGrid"/>
        <w:tblW w:w="0" w:type="auto"/>
        <w:tblLook w:val="04A0" w:firstRow="1" w:lastRow="0" w:firstColumn="1" w:lastColumn="0" w:noHBand="0" w:noVBand="1"/>
      </w:tblPr>
      <w:tblGrid>
        <w:gridCol w:w="2123"/>
        <w:gridCol w:w="2042"/>
        <w:gridCol w:w="2096"/>
        <w:gridCol w:w="2369"/>
      </w:tblGrid>
      <w:tr w:rsidR="00DD62D1" w:rsidRPr="004765B4" w14:paraId="44B28B62" w14:textId="77777777" w:rsidTr="005544D9">
        <w:tc>
          <w:tcPr>
            <w:tcW w:w="0" w:type="auto"/>
            <w:vAlign w:val="center"/>
          </w:tcPr>
          <w:p w14:paraId="4A522FB6" w14:textId="77777777" w:rsidR="00DD62D1" w:rsidRPr="004765B4" w:rsidRDefault="00DD62D1" w:rsidP="004765B4">
            <w:pPr>
              <w:jc w:val="center"/>
              <w:rPr>
                <w:b/>
                <w:sz w:val="22"/>
                <w:szCs w:val="22"/>
              </w:rPr>
            </w:pPr>
            <w:r w:rsidRPr="004765B4">
              <w:rPr>
                <w:b/>
                <w:sz w:val="22"/>
                <w:szCs w:val="22"/>
              </w:rPr>
              <w:t>Speed and Heading Control</w:t>
            </w:r>
          </w:p>
        </w:tc>
        <w:tc>
          <w:tcPr>
            <w:tcW w:w="0" w:type="auto"/>
            <w:vAlign w:val="center"/>
          </w:tcPr>
          <w:p w14:paraId="4DFD2ADD" w14:textId="77777777" w:rsidR="00DD62D1" w:rsidRPr="004765B4" w:rsidRDefault="00DD62D1" w:rsidP="004765B4">
            <w:pPr>
              <w:jc w:val="center"/>
              <w:rPr>
                <w:b/>
                <w:sz w:val="22"/>
                <w:szCs w:val="22"/>
              </w:rPr>
            </w:pPr>
            <w:r w:rsidRPr="004765B4">
              <w:rPr>
                <w:b/>
                <w:sz w:val="22"/>
                <w:szCs w:val="22"/>
              </w:rPr>
              <w:t>Feed-Forward</w:t>
            </w:r>
          </w:p>
          <w:p w14:paraId="04624C1C" w14:textId="5B5C4754" w:rsidR="00DD62D1" w:rsidRPr="004765B4" w:rsidRDefault="00DD62D1" w:rsidP="004765B4">
            <w:pPr>
              <w:jc w:val="center"/>
              <w:rPr>
                <w:b/>
                <w:sz w:val="22"/>
                <w:szCs w:val="22"/>
              </w:rPr>
            </w:pPr>
            <w:r w:rsidRPr="004765B4">
              <w:rPr>
                <w:b/>
                <w:sz w:val="22"/>
                <w:szCs w:val="22"/>
              </w:rPr>
              <w:t>(F</w:t>
            </w:r>
            <w:r w:rsidR="00F038AB" w:rsidRPr="004765B4">
              <w:rPr>
                <w:b/>
                <w:sz w:val="22"/>
                <w:szCs w:val="22"/>
              </w:rPr>
              <w:t>F/</w:t>
            </w:r>
            <w:r w:rsidR="00F038AB">
              <w:rPr>
                <w:b/>
                <w:sz w:val="22"/>
                <w:szCs w:val="22"/>
              </w:rPr>
              <w:t>​</w:t>
            </w:r>
            <w:r w:rsidR="00F038AB" w:rsidRPr="004765B4">
              <w:rPr>
                <w:b/>
                <w:sz w:val="22"/>
                <w:szCs w:val="22"/>
              </w:rPr>
              <w:t>N</w:t>
            </w:r>
            <w:r w:rsidRPr="004765B4">
              <w:rPr>
                <w:b/>
                <w:sz w:val="22"/>
                <w:szCs w:val="22"/>
              </w:rPr>
              <w:t>F)</w:t>
            </w:r>
          </w:p>
        </w:tc>
        <w:tc>
          <w:tcPr>
            <w:tcW w:w="0" w:type="auto"/>
            <w:vAlign w:val="center"/>
          </w:tcPr>
          <w:p w14:paraId="4A0E9042" w14:textId="77777777" w:rsidR="00DD62D1" w:rsidRPr="004765B4" w:rsidRDefault="00DD62D1" w:rsidP="004765B4">
            <w:pPr>
              <w:jc w:val="center"/>
              <w:rPr>
                <w:b/>
                <w:sz w:val="22"/>
                <w:szCs w:val="22"/>
              </w:rPr>
            </w:pPr>
            <w:r w:rsidRPr="004765B4">
              <w:rPr>
                <w:b/>
                <w:sz w:val="22"/>
                <w:szCs w:val="22"/>
              </w:rPr>
              <w:t>Thrust Model</w:t>
            </w:r>
          </w:p>
          <w:p w14:paraId="2BC115C2" w14:textId="35E31FED" w:rsidR="00DD62D1" w:rsidRPr="004765B4" w:rsidRDefault="00DD62D1" w:rsidP="004765B4">
            <w:pPr>
              <w:jc w:val="center"/>
              <w:rPr>
                <w:b/>
                <w:sz w:val="22"/>
                <w:szCs w:val="22"/>
              </w:rPr>
            </w:pPr>
            <w:r w:rsidRPr="004765B4">
              <w:rPr>
                <w:b/>
                <w:sz w:val="22"/>
                <w:szCs w:val="22"/>
              </w:rPr>
              <w:t>(L</w:t>
            </w:r>
            <w:r w:rsidR="00F038AB" w:rsidRPr="004765B4">
              <w:rPr>
                <w:b/>
                <w:sz w:val="22"/>
                <w:szCs w:val="22"/>
              </w:rPr>
              <w:t>L/</w:t>
            </w:r>
            <w:r w:rsidR="00F038AB">
              <w:rPr>
                <w:b/>
                <w:sz w:val="22"/>
                <w:szCs w:val="22"/>
              </w:rPr>
              <w:t>​</w:t>
            </w:r>
            <w:r w:rsidR="00F038AB" w:rsidRPr="004765B4">
              <w:rPr>
                <w:b/>
                <w:sz w:val="22"/>
                <w:szCs w:val="22"/>
              </w:rPr>
              <w:t>N</w:t>
            </w:r>
            <w:r w:rsidRPr="004765B4">
              <w:rPr>
                <w:b/>
                <w:sz w:val="22"/>
                <w:szCs w:val="22"/>
              </w:rPr>
              <w:t>L)</w:t>
            </w:r>
          </w:p>
        </w:tc>
        <w:tc>
          <w:tcPr>
            <w:tcW w:w="0" w:type="auto"/>
          </w:tcPr>
          <w:p w14:paraId="296C8EE4" w14:textId="21F090E6" w:rsidR="00DD62D1" w:rsidRPr="004765B4" w:rsidRDefault="00DD62D1" w:rsidP="004765B4">
            <w:pPr>
              <w:jc w:val="center"/>
              <w:rPr>
                <w:b/>
                <w:sz w:val="22"/>
                <w:szCs w:val="22"/>
              </w:rPr>
            </w:pPr>
            <w:r w:rsidRPr="004765B4">
              <w:rPr>
                <w:b/>
                <w:sz w:val="22"/>
                <w:szCs w:val="22"/>
              </w:rPr>
              <w:t>Number of Cases (Teste</w:t>
            </w:r>
            <w:r w:rsidR="00F038AB" w:rsidRPr="004765B4">
              <w:rPr>
                <w:b/>
                <w:sz w:val="22"/>
                <w:szCs w:val="22"/>
              </w:rPr>
              <w:t>d/</w:t>
            </w:r>
            <w:r w:rsidR="00F038AB">
              <w:rPr>
                <w:b/>
                <w:sz w:val="22"/>
                <w:szCs w:val="22"/>
              </w:rPr>
              <w:t>​</w:t>
            </w:r>
            <w:r w:rsidR="00F038AB" w:rsidRPr="004765B4">
              <w:rPr>
                <w:b/>
                <w:sz w:val="22"/>
                <w:szCs w:val="22"/>
              </w:rPr>
              <w:t>P</w:t>
            </w:r>
            <w:r w:rsidRPr="004765B4">
              <w:rPr>
                <w:b/>
                <w:sz w:val="22"/>
                <w:szCs w:val="22"/>
              </w:rPr>
              <w:t>ossible)</w:t>
            </w:r>
          </w:p>
        </w:tc>
      </w:tr>
      <w:tr w:rsidR="00DD62D1" w:rsidRPr="004765B4" w14:paraId="025995F1" w14:textId="77777777" w:rsidTr="005544D9">
        <w:tc>
          <w:tcPr>
            <w:tcW w:w="0" w:type="auto"/>
          </w:tcPr>
          <w:p w14:paraId="1099FE2E" w14:textId="77777777" w:rsidR="00DD62D1" w:rsidRPr="004765B4" w:rsidRDefault="00DD62D1" w:rsidP="004765B4">
            <w:pPr>
              <w:jc w:val="left"/>
              <w:rPr>
                <w:b/>
                <w:sz w:val="22"/>
                <w:szCs w:val="22"/>
              </w:rPr>
            </w:pPr>
            <w:r w:rsidRPr="004765B4">
              <w:rPr>
                <w:b/>
                <w:sz w:val="22"/>
                <w:szCs w:val="22"/>
              </w:rPr>
              <w:t>Decoupled:</w:t>
            </w:r>
          </w:p>
          <w:p w14:paraId="7EB8DA70" w14:textId="77777777" w:rsidR="00DD62D1" w:rsidRPr="004765B4" w:rsidRDefault="00DD62D1" w:rsidP="004765B4">
            <w:pPr>
              <w:jc w:val="left"/>
              <w:rPr>
                <w:sz w:val="22"/>
                <w:szCs w:val="22"/>
              </w:rPr>
            </w:pPr>
            <w:r w:rsidRPr="004765B4">
              <w:rPr>
                <w:sz w:val="22"/>
                <w:szCs w:val="22"/>
              </w:rPr>
              <w:t>Low Speed</w:t>
            </w:r>
          </w:p>
          <w:p w14:paraId="14A0EF94" w14:textId="77777777" w:rsidR="00DD62D1" w:rsidRPr="004765B4" w:rsidRDefault="00DD62D1" w:rsidP="004765B4">
            <w:pPr>
              <w:jc w:val="left"/>
              <w:rPr>
                <w:sz w:val="22"/>
                <w:szCs w:val="22"/>
              </w:rPr>
            </w:pPr>
            <w:r w:rsidRPr="004765B4">
              <w:rPr>
                <w:sz w:val="22"/>
                <w:szCs w:val="22"/>
              </w:rPr>
              <w:t>Constant Heading</w:t>
            </w:r>
          </w:p>
        </w:tc>
        <w:tc>
          <w:tcPr>
            <w:tcW w:w="0" w:type="auto"/>
            <w:vAlign w:val="center"/>
          </w:tcPr>
          <w:p w14:paraId="7D13C206" w14:textId="77777777" w:rsidR="00DD62D1" w:rsidRPr="004765B4" w:rsidRDefault="00DD62D1" w:rsidP="004765B4">
            <w:pPr>
              <w:jc w:val="center"/>
              <w:rPr>
                <w:sz w:val="22"/>
                <w:szCs w:val="22"/>
              </w:rPr>
            </w:pPr>
            <w:r w:rsidRPr="004765B4">
              <w:rPr>
                <w:sz w:val="22"/>
                <w:szCs w:val="22"/>
              </w:rPr>
              <w:t>Tested for both cases</w:t>
            </w:r>
          </w:p>
        </w:tc>
        <w:tc>
          <w:tcPr>
            <w:tcW w:w="0" w:type="auto"/>
            <w:vAlign w:val="center"/>
          </w:tcPr>
          <w:p w14:paraId="7A076865" w14:textId="77777777" w:rsidR="00DD62D1" w:rsidRPr="004765B4" w:rsidRDefault="00DD62D1" w:rsidP="004765B4">
            <w:pPr>
              <w:jc w:val="center"/>
              <w:rPr>
                <w:sz w:val="22"/>
                <w:szCs w:val="22"/>
              </w:rPr>
            </w:pPr>
            <w:r w:rsidRPr="004765B4">
              <w:rPr>
                <w:sz w:val="22"/>
                <w:szCs w:val="22"/>
              </w:rPr>
              <w:t>Tested for both cases</w:t>
            </w:r>
          </w:p>
        </w:tc>
        <w:tc>
          <w:tcPr>
            <w:tcW w:w="0" w:type="auto"/>
            <w:vAlign w:val="center"/>
          </w:tcPr>
          <w:p w14:paraId="093CF397" w14:textId="6785346E" w:rsidR="00DD62D1" w:rsidRPr="004765B4" w:rsidRDefault="00F038AB" w:rsidP="004765B4">
            <w:pPr>
              <w:jc w:val="center"/>
              <w:rPr>
                <w:sz w:val="22"/>
                <w:szCs w:val="22"/>
              </w:rPr>
            </w:pPr>
            <w:r w:rsidRPr="004765B4">
              <w:rPr>
                <w:sz w:val="22"/>
                <w:szCs w:val="22"/>
              </w:rPr>
              <w:t>4/</w:t>
            </w:r>
            <w:r>
              <w:rPr>
                <w:sz w:val="22"/>
                <w:szCs w:val="22"/>
              </w:rPr>
              <w:t>​</w:t>
            </w:r>
            <w:r w:rsidRPr="004765B4">
              <w:rPr>
                <w:sz w:val="22"/>
                <w:szCs w:val="22"/>
              </w:rPr>
              <w:t>4</w:t>
            </w:r>
          </w:p>
        </w:tc>
      </w:tr>
      <w:tr w:rsidR="00DD62D1" w:rsidRPr="004765B4" w14:paraId="2CBF9DFB" w14:textId="77777777" w:rsidTr="005544D9">
        <w:tc>
          <w:tcPr>
            <w:tcW w:w="0" w:type="auto"/>
          </w:tcPr>
          <w:p w14:paraId="41D9E6DD" w14:textId="77777777" w:rsidR="00DD62D1" w:rsidRPr="004765B4" w:rsidRDefault="00DD62D1" w:rsidP="004765B4">
            <w:pPr>
              <w:jc w:val="left"/>
              <w:rPr>
                <w:b/>
                <w:sz w:val="22"/>
                <w:szCs w:val="22"/>
              </w:rPr>
            </w:pPr>
            <w:r w:rsidRPr="004765B4">
              <w:rPr>
                <w:b/>
                <w:sz w:val="22"/>
                <w:szCs w:val="22"/>
              </w:rPr>
              <w:t>Decoupled:</w:t>
            </w:r>
          </w:p>
          <w:p w14:paraId="5F7A7B7C" w14:textId="77777777" w:rsidR="00DD62D1" w:rsidRPr="004765B4" w:rsidRDefault="00DD62D1" w:rsidP="004765B4">
            <w:pPr>
              <w:jc w:val="left"/>
              <w:rPr>
                <w:sz w:val="22"/>
                <w:szCs w:val="22"/>
              </w:rPr>
            </w:pPr>
            <w:r w:rsidRPr="004765B4">
              <w:rPr>
                <w:sz w:val="22"/>
                <w:szCs w:val="22"/>
              </w:rPr>
              <w:t>High Speed</w:t>
            </w:r>
          </w:p>
          <w:p w14:paraId="78E034A9" w14:textId="77777777" w:rsidR="00DD62D1" w:rsidRPr="004765B4" w:rsidRDefault="00DD62D1" w:rsidP="004765B4">
            <w:pPr>
              <w:jc w:val="left"/>
              <w:rPr>
                <w:sz w:val="22"/>
                <w:szCs w:val="22"/>
              </w:rPr>
            </w:pPr>
            <w:r w:rsidRPr="004765B4">
              <w:rPr>
                <w:sz w:val="22"/>
                <w:szCs w:val="22"/>
              </w:rPr>
              <w:t>Constant Heading</w:t>
            </w:r>
          </w:p>
        </w:tc>
        <w:tc>
          <w:tcPr>
            <w:tcW w:w="0" w:type="auto"/>
            <w:vAlign w:val="center"/>
          </w:tcPr>
          <w:p w14:paraId="4C5137D2" w14:textId="77777777" w:rsidR="00DD62D1" w:rsidRPr="004765B4" w:rsidRDefault="00DD62D1" w:rsidP="004765B4">
            <w:pPr>
              <w:jc w:val="center"/>
              <w:rPr>
                <w:sz w:val="22"/>
                <w:szCs w:val="22"/>
              </w:rPr>
            </w:pPr>
            <w:r w:rsidRPr="004765B4">
              <w:rPr>
                <w:sz w:val="22"/>
                <w:szCs w:val="22"/>
              </w:rPr>
              <w:t>Tested for both cases</w:t>
            </w:r>
          </w:p>
        </w:tc>
        <w:tc>
          <w:tcPr>
            <w:tcW w:w="0" w:type="auto"/>
            <w:vAlign w:val="center"/>
          </w:tcPr>
          <w:p w14:paraId="62D75A04" w14:textId="77777777" w:rsidR="00DD62D1" w:rsidRPr="004765B4" w:rsidRDefault="00DD62D1" w:rsidP="004765B4">
            <w:pPr>
              <w:jc w:val="center"/>
              <w:rPr>
                <w:sz w:val="22"/>
                <w:szCs w:val="22"/>
              </w:rPr>
            </w:pPr>
            <w:r w:rsidRPr="004765B4">
              <w:rPr>
                <w:sz w:val="22"/>
                <w:szCs w:val="22"/>
              </w:rPr>
              <w:t>Tested for both cases</w:t>
            </w:r>
          </w:p>
        </w:tc>
        <w:tc>
          <w:tcPr>
            <w:tcW w:w="0" w:type="auto"/>
            <w:vAlign w:val="center"/>
          </w:tcPr>
          <w:p w14:paraId="7AA5266A" w14:textId="565BF4F3" w:rsidR="00DD62D1" w:rsidRPr="004765B4" w:rsidRDefault="00F038AB" w:rsidP="004765B4">
            <w:pPr>
              <w:jc w:val="center"/>
              <w:rPr>
                <w:sz w:val="22"/>
                <w:szCs w:val="22"/>
              </w:rPr>
            </w:pPr>
            <w:r w:rsidRPr="004765B4">
              <w:rPr>
                <w:sz w:val="22"/>
                <w:szCs w:val="22"/>
              </w:rPr>
              <w:t>4/</w:t>
            </w:r>
            <w:r>
              <w:rPr>
                <w:sz w:val="22"/>
                <w:szCs w:val="22"/>
              </w:rPr>
              <w:t>​</w:t>
            </w:r>
            <w:r w:rsidRPr="004765B4">
              <w:rPr>
                <w:sz w:val="22"/>
                <w:szCs w:val="22"/>
              </w:rPr>
              <w:t>4</w:t>
            </w:r>
          </w:p>
        </w:tc>
      </w:tr>
      <w:tr w:rsidR="00DD62D1" w:rsidRPr="004765B4" w14:paraId="5BF7B7B6" w14:textId="77777777" w:rsidTr="005544D9">
        <w:tc>
          <w:tcPr>
            <w:tcW w:w="0" w:type="auto"/>
          </w:tcPr>
          <w:p w14:paraId="4E1C6832" w14:textId="77777777" w:rsidR="00DD62D1" w:rsidRPr="004765B4" w:rsidRDefault="00DD62D1" w:rsidP="004765B4">
            <w:pPr>
              <w:jc w:val="left"/>
              <w:rPr>
                <w:b/>
                <w:sz w:val="22"/>
                <w:szCs w:val="22"/>
              </w:rPr>
            </w:pPr>
            <w:r w:rsidRPr="004765B4">
              <w:rPr>
                <w:b/>
                <w:sz w:val="22"/>
                <w:szCs w:val="22"/>
              </w:rPr>
              <w:t>Decoupled:</w:t>
            </w:r>
          </w:p>
          <w:p w14:paraId="32D620FA" w14:textId="77777777" w:rsidR="00DD62D1" w:rsidRPr="004765B4" w:rsidRDefault="00DD62D1" w:rsidP="004765B4">
            <w:pPr>
              <w:jc w:val="left"/>
              <w:rPr>
                <w:sz w:val="22"/>
                <w:szCs w:val="22"/>
              </w:rPr>
            </w:pPr>
            <w:r w:rsidRPr="004765B4">
              <w:rPr>
                <w:sz w:val="22"/>
                <w:szCs w:val="22"/>
              </w:rPr>
              <w:t>No Speed</w:t>
            </w:r>
          </w:p>
          <w:p w14:paraId="5BBBF65A" w14:textId="77777777" w:rsidR="00DD62D1" w:rsidRPr="004765B4" w:rsidRDefault="00DD62D1" w:rsidP="004765B4">
            <w:pPr>
              <w:jc w:val="left"/>
              <w:rPr>
                <w:sz w:val="22"/>
                <w:szCs w:val="22"/>
              </w:rPr>
            </w:pPr>
            <w:r w:rsidRPr="004765B4">
              <w:rPr>
                <w:sz w:val="22"/>
                <w:szCs w:val="22"/>
              </w:rPr>
              <w:t>45 Deg Change</w:t>
            </w:r>
          </w:p>
        </w:tc>
        <w:tc>
          <w:tcPr>
            <w:tcW w:w="0" w:type="auto"/>
            <w:vAlign w:val="center"/>
          </w:tcPr>
          <w:p w14:paraId="54E6CB3D" w14:textId="77777777" w:rsidR="00DD62D1" w:rsidRPr="004765B4" w:rsidRDefault="00DD62D1" w:rsidP="004765B4">
            <w:pPr>
              <w:jc w:val="center"/>
              <w:rPr>
                <w:sz w:val="22"/>
                <w:szCs w:val="22"/>
              </w:rPr>
            </w:pPr>
            <w:r w:rsidRPr="004765B4">
              <w:rPr>
                <w:sz w:val="22"/>
                <w:szCs w:val="22"/>
              </w:rPr>
              <w:t>Not tested</w:t>
            </w:r>
          </w:p>
        </w:tc>
        <w:tc>
          <w:tcPr>
            <w:tcW w:w="0" w:type="auto"/>
            <w:vAlign w:val="center"/>
          </w:tcPr>
          <w:p w14:paraId="350FB642" w14:textId="77777777" w:rsidR="00DD62D1" w:rsidRPr="004765B4" w:rsidRDefault="00DD62D1" w:rsidP="004765B4">
            <w:pPr>
              <w:jc w:val="center"/>
              <w:rPr>
                <w:sz w:val="22"/>
                <w:szCs w:val="22"/>
              </w:rPr>
            </w:pPr>
            <w:r w:rsidRPr="004765B4">
              <w:rPr>
                <w:sz w:val="22"/>
                <w:szCs w:val="22"/>
              </w:rPr>
              <w:t>Tested for both cases</w:t>
            </w:r>
          </w:p>
        </w:tc>
        <w:tc>
          <w:tcPr>
            <w:tcW w:w="0" w:type="auto"/>
            <w:vAlign w:val="center"/>
          </w:tcPr>
          <w:p w14:paraId="36CFC650" w14:textId="2D7DAEBB" w:rsidR="00DD62D1" w:rsidRPr="004765B4" w:rsidRDefault="00F038AB" w:rsidP="004765B4">
            <w:pPr>
              <w:jc w:val="center"/>
              <w:rPr>
                <w:sz w:val="22"/>
                <w:szCs w:val="22"/>
              </w:rPr>
            </w:pPr>
            <w:r w:rsidRPr="004765B4">
              <w:rPr>
                <w:sz w:val="22"/>
                <w:szCs w:val="22"/>
              </w:rPr>
              <w:t>2/</w:t>
            </w:r>
            <w:r>
              <w:rPr>
                <w:sz w:val="22"/>
                <w:szCs w:val="22"/>
              </w:rPr>
              <w:t>​</w:t>
            </w:r>
            <w:r w:rsidRPr="004765B4">
              <w:rPr>
                <w:sz w:val="22"/>
                <w:szCs w:val="22"/>
              </w:rPr>
              <w:t>4</w:t>
            </w:r>
          </w:p>
        </w:tc>
      </w:tr>
      <w:tr w:rsidR="00DD62D1" w:rsidRPr="004765B4" w14:paraId="32BFBAE4" w14:textId="77777777" w:rsidTr="005544D9">
        <w:tc>
          <w:tcPr>
            <w:tcW w:w="0" w:type="auto"/>
          </w:tcPr>
          <w:p w14:paraId="494FBA5A" w14:textId="77777777" w:rsidR="00DD62D1" w:rsidRPr="004765B4" w:rsidRDefault="00DD62D1" w:rsidP="004765B4">
            <w:pPr>
              <w:jc w:val="left"/>
              <w:rPr>
                <w:b/>
                <w:sz w:val="22"/>
                <w:szCs w:val="22"/>
              </w:rPr>
            </w:pPr>
            <w:r w:rsidRPr="004765B4">
              <w:rPr>
                <w:b/>
                <w:sz w:val="22"/>
                <w:szCs w:val="22"/>
              </w:rPr>
              <w:lastRenderedPageBreak/>
              <w:t>Coupled:</w:t>
            </w:r>
          </w:p>
          <w:p w14:paraId="12ACE47E" w14:textId="77777777" w:rsidR="00DD62D1" w:rsidRPr="004765B4" w:rsidRDefault="00DD62D1" w:rsidP="004765B4">
            <w:pPr>
              <w:jc w:val="left"/>
              <w:rPr>
                <w:sz w:val="22"/>
                <w:szCs w:val="22"/>
              </w:rPr>
            </w:pPr>
            <w:r w:rsidRPr="004765B4">
              <w:rPr>
                <w:sz w:val="22"/>
                <w:szCs w:val="22"/>
              </w:rPr>
              <w:t>Low Speed</w:t>
            </w:r>
          </w:p>
          <w:p w14:paraId="0DC6686E" w14:textId="77777777" w:rsidR="00DD62D1" w:rsidRPr="004765B4" w:rsidRDefault="00DD62D1" w:rsidP="004765B4">
            <w:pPr>
              <w:jc w:val="left"/>
              <w:rPr>
                <w:sz w:val="22"/>
                <w:szCs w:val="22"/>
              </w:rPr>
            </w:pPr>
            <w:r w:rsidRPr="004765B4">
              <w:rPr>
                <w:sz w:val="22"/>
                <w:szCs w:val="22"/>
              </w:rPr>
              <w:t xml:space="preserve">45 Deg Course </w:t>
            </w:r>
          </w:p>
        </w:tc>
        <w:tc>
          <w:tcPr>
            <w:tcW w:w="0" w:type="auto"/>
            <w:vAlign w:val="center"/>
          </w:tcPr>
          <w:p w14:paraId="0FA0EF59" w14:textId="77777777" w:rsidR="00DD62D1" w:rsidRPr="004765B4" w:rsidRDefault="00DD62D1" w:rsidP="004765B4">
            <w:pPr>
              <w:jc w:val="center"/>
              <w:rPr>
                <w:sz w:val="22"/>
                <w:szCs w:val="22"/>
              </w:rPr>
            </w:pPr>
            <w:r w:rsidRPr="004765B4">
              <w:rPr>
                <w:sz w:val="22"/>
                <w:szCs w:val="22"/>
              </w:rPr>
              <w:t>Not Tested</w:t>
            </w:r>
          </w:p>
        </w:tc>
        <w:tc>
          <w:tcPr>
            <w:tcW w:w="0" w:type="auto"/>
            <w:vAlign w:val="center"/>
          </w:tcPr>
          <w:p w14:paraId="2C0AE354" w14:textId="77777777" w:rsidR="00DD62D1" w:rsidRPr="004765B4" w:rsidRDefault="00DD62D1" w:rsidP="004765B4">
            <w:pPr>
              <w:jc w:val="center"/>
              <w:rPr>
                <w:sz w:val="22"/>
                <w:szCs w:val="22"/>
              </w:rPr>
            </w:pPr>
            <w:r w:rsidRPr="004765B4">
              <w:rPr>
                <w:sz w:val="22"/>
                <w:szCs w:val="22"/>
              </w:rPr>
              <w:t>Not Tested</w:t>
            </w:r>
          </w:p>
        </w:tc>
        <w:tc>
          <w:tcPr>
            <w:tcW w:w="0" w:type="auto"/>
            <w:vAlign w:val="center"/>
          </w:tcPr>
          <w:p w14:paraId="38BFD79F" w14:textId="27FD7239" w:rsidR="00DD62D1" w:rsidRPr="004765B4" w:rsidRDefault="00F038AB" w:rsidP="004765B4">
            <w:pPr>
              <w:jc w:val="center"/>
              <w:rPr>
                <w:sz w:val="22"/>
                <w:szCs w:val="22"/>
              </w:rPr>
            </w:pPr>
            <w:r w:rsidRPr="004765B4">
              <w:rPr>
                <w:sz w:val="22"/>
                <w:szCs w:val="22"/>
              </w:rPr>
              <w:t>0/</w:t>
            </w:r>
            <w:r>
              <w:rPr>
                <w:sz w:val="22"/>
                <w:szCs w:val="22"/>
              </w:rPr>
              <w:t>​</w:t>
            </w:r>
            <w:r w:rsidRPr="004765B4">
              <w:rPr>
                <w:sz w:val="22"/>
                <w:szCs w:val="22"/>
              </w:rPr>
              <w:t>4</w:t>
            </w:r>
          </w:p>
        </w:tc>
      </w:tr>
      <w:tr w:rsidR="00DD62D1" w:rsidRPr="004765B4" w14:paraId="047D6D4B" w14:textId="77777777" w:rsidTr="005544D9">
        <w:tc>
          <w:tcPr>
            <w:tcW w:w="0" w:type="auto"/>
          </w:tcPr>
          <w:p w14:paraId="0071854A" w14:textId="77777777" w:rsidR="00DD62D1" w:rsidRPr="004765B4" w:rsidRDefault="00DD62D1" w:rsidP="004765B4">
            <w:pPr>
              <w:jc w:val="left"/>
              <w:rPr>
                <w:b/>
                <w:sz w:val="22"/>
                <w:szCs w:val="22"/>
              </w:rPr>
            </w:pPr>
            <w:r w:rsidRPr="004765B4">
              <w:rPr>
                <w:b/>
                <w:sz w:val="22"/>
                <w:szCs w:val="22"/>
              </w:rPr>
              <w:t>Coupled:</w:t>
            </w:r>
          </w:p>
          <w:p w14:paraId="1E130DCD" w14:textId="77777777" w:rsidR="00DD62D1" w:rsidRPr="004765B4" w:rsidRDefault="00DD62D1" w:rsidP="004765B4">
            <w:pPr>
              <w:jc w:val="left"/>
              <w:rPr>
                <w:sz w:val="22"/>
                <w:szCs w:val="22"/>
              </w:rPr>
            </w:pPr>
            <w:r w:rsidRPr="004765B4">
              <w:rPr>
                <w:sz w:val="22"/>
                <w:szCs w:val="22"/>
              </w:rPr>
              <w:t>High Speed</w:t>
            </w:r>
          </w:p>
          <w:p w14:paraId="5C052180" w14:textId="77777777" w:rsidR="00DD62D1" w:rsidRPr="004765B4" w:rsidRDefault="00DD62D1" w:rsidP="004765B4">
            <w:pPr>
              <w:jc w:val="left"/>
              <w:rPr>
                <w:sz w:val="22"/>
                <w:szCs w:val="22"/>
              </w:rPr>
            </w:pPr>
            <w:r w:rsidRPr="004765B4">
              <w:rPr>
                <w:sz w:val="22"/>
                <w:szCs w:val="22"/>
              </w:rPr>
              <w:t xml:space="preserve">45 Deg Course </w:t>
            </w:r>
          </w:p>
        </w:tc>
        <w:tc>
          <w:tcPr>
            <w:tcW w:w="0" w:type="auto"/>
            <w:vAlign w:val="center"/>
          </w:tcPr>
          <w:p w14:paraId="4BE32166" w14:textId="77777777" w:rsidR="00DD62D1" w:rsidRPr="004765B4" w:rsidRDefault="00DD62D1" w:rsidP="004765B4">
            <w:pPr>
              <w:jc w:val="center"/>
              <w:rPr>
                <w:sz w:val="22"/>
                <w:szCs w:val="22"/>
              </w:rPr>
            </w:pPr>
            <w:r w:rsidRPr="004765B4">
              <w:rPr>
                <w:sz w:val="22"/>
                <w:szCs w:val="22"/>
              </w:rPr>
              <w:t>Feed-forward (FF) tested only</w:t>
            </w:r>
          </w:p>
        </w:tc>
        <w:tc>
          <w:tcPr>
            <w:tcW w:w="0" w:type="auto"/>
            <w:vAlign w:val="center"/>
          </w:tcPr>
          <w:p w14:paraId="63852BCE" w14:textId="77777777" w:rsidR="00DD62D1" w:rsidRPr="004765B4" w:rsidRDefault="00DD62D1" w:rsidP="004765B4">
            <w:pPr>
              <w:jc w:val="center"/>
              <w:rPr>
                <w:sz w:val="22"/>
                <w:szCs w:val="22"/>
              </w:rPr>
            </w:pPr>
            <w:r w:rsidRPr="004765B4">
              <w:rPr>
                <w:sz w:val="22"/>
                <w:szCs w:val="22"/>
              </w:rPr>
              <w:t>Tested for non-linear model only</w:t>
            </w:r>
          </w:p>
        </w:tc>
        <w:tc>
          <w:tcPr>
            <w:tcW w:w="0" w:type="auto"/>
            <w:vAlign w:val="center"/>
          </w:tcPr>
          <w:p w14:paraId="06EE714E" w14:textId="65978B70" w:rsidR="00DD62D1" w:rsidRPr="004765B4" w:rsidRDefault="00F038AB" w:rsidP="004765B4">
            <w:pPr>
              <w:jc w:val="center"/>
              <w:rPr>
                <w:sz w:val="22"/>
                <w:szCs w:val="22"/>
              </w:rPr>
            </w:pPr>
            <w:r w:rsidRPr="004765B4">
              <w:rPr>
                <w:sz w:val="22"/>
                <w:szCs w:val="22"/>
              </w:rPr>
              <w:t>1/</w:t>
            </w:r>
            <w:r>
              <w:rPr>
                <w:sz w:val="22"/>
                <w:szCs w:val="22"/>
              </w:rPr>
              <w:t>​</w:t>
            </w:r>
            <w:r w:rsidRPr="004765B4">
              <w:rPr>
                <w:sz w:val="22"/>
                <w:szCs w:val="22"/>
              </w:rPr>
              <w:t>4</w:t>
            </w:r>
          </w:p>
        </w:tc>
      </w:tr>
    </w:tbl>
    <w:p w14:paraId="56714872" w14:textId="77777777" w:rsidR="00DD62D1" w:rsidRDefault="00DD62D1" w:rsidP="00DD62D1"/>
    <w:p w14:paraId="4A685AE6" w14:textId="77777777" w:rsidR="009537FC" w:rsidRPr="00F65D6C" w:rsidRDefault="009537FC" w:rsidP="007831DE">
      <w:pPr>
        <w:pStyle w:val="Heading3"/>
        <w:numPr>
          <w:ilvl w:val="2"/>
          <w:numId w:val="1"/>
        </w:numPr>
      </w:pPr>
      <w:bookmarkStart w:id="56" w:name="_Toc511036649"/>
      <w:bookmarkStart w:id="57" w:name="_Toc514246771"/>
      <w:r>
        <w:t>Tuning Methods Discussion</w:t>
      </w:r>
      <w:bookmarkEnd w:id="56"/>
      <w:bookmarkEnd w:id="57"/>
    </w:p>
    <w:p w14:paraId="31C054C3" w14:textId="1D0F185E" w:rsidR="0077373C" w:rsidRPr="006165AD" w:rsidRDefault="00B936D6" w:rsidP="006165AD">
      <w:pPr>
        <w:pStyle w:val="AllParagraph"/>
      </w:pPr>
      <w:r w:rsidRPr="006165AD">
        <w:t xml:space="preserve">A fundamental basis of this research is the comparison of tuning requirements for different controller techniques. </w:t>
      </w:r>
      <w:r w:rsidR="00C907AD" w:rsidRPr="006165AD">
        <w:t>This comparison is part-objective and part-subjective for many professionals in the field of control. It is an inherent and most often user-dependent property of conducting any form of control. This means that a certain control technique could be proper choice of a system but can be unsuccessful due to being improperly tuned.</w:t>
      </w:r>
      <w:r w:rsidR="00AE43EE" w:rsidRPr="006165AD">
        <w:t xml:space="preserve"> </w:t>
      </w:r>
      <w:r w:rsidR="00F139A0" w:rsidRPr="006165AD">
        <w:t>A difficulty of this research and an aspect that will be discussed in the further recommendations is developing a robust method to determine the difficulty of tuning.</w:t>
      </w:r>
      <w:r w:rsidR="00AE43EE" w:rsidRPr="006165AD">
        <w:t xml:space="preserve"> </w:t>
      </w:r>
      <w:r w:rsidR="00F139A0" w:rsidRPr="006165AD">
        <w:t>Ultimately, and as will be discussed in the conclusions, the comparison between techniques is heavily favored towards subjectively but the following methods were this research</w:t>
      </w:r>
      <w:r w:rsidR="00787247" w:rsidRPr="006165AD">
        <w:t>’</w:t>
      </w:r>
      <w:r w:rsidR="00F139A0" w:rsidRPr="006165AD">
        <w:t>s progress towards defining objectivity as it relates to tuning.</w:t>
      </w:r>
      <w:r w:rsidR="00AE43EE" w:rsidRPr="006165AD">
        <w:t xml:space="preserve"> </w:t>
      </w:r>
    </w:p>
    <w:p w14:paraId="4330EFDF" w14:textId="6217B0A5" w:rsidR="0077373C" w:rsidRDefault="0077373C" w:rsidP="0077373C">
      <w:pPr>
        <w:pStyle w:val="Heading4"/>
      </w:pPr>
      <w:r>
        <w:t>Ziegler-Nichols Application</w:t>
      </w:r>
    </w:p>
    <w:p w14:paraId="1C265D36" w14:textId="6A3337F1" w:rsidR="009537FC" w:rsidRDefault="00981631" w:rsidP="006165AD">
      <w:pPr>
        <w:pStyle w:val="AllParagraph"/>
      </w:pPr>
      <w:r>
        <w:t xml:space="preserve">The first method that was attempted to standardized the tuning approach was the application of Ziegler-Nichols PID tuning rules as defined by their groundbreaking work in automation control </w:t>
      </w:r>
      <w:r>
        <w:fldChar w:fldCharType="begin"/>
      </w:r>
      <w:r>
        <w:instrText>ADDIN RW.CITE{{doc:5ae38d00e4b0f89694235551 Ziegler,J.G 1993}}</w:instrText>
      </w:r>
      <w:r>
        <w:fldChar w:fldCharType="separate"/>
      </w:r>
      <w:r w:rsidR="005D26DD" w:rsidRPr="005D26DD">
        <w:rPr>
          <w:bCs/>
        </w:rPr>
        <w:t>[19]</w:t>
      </w:r>
      <w:r>
        <w:fldChar w:fldCharType="end"/>
      </w:r>
      <w:r>
        <w:t>.</w:t>
      </w:r>
      <w:r w:rsidR="00AE43EE">
        <w:t xml:space="preserve"> </w:t>
      </w:r>
      <w:r>
        <w:t xml:space="preserve">They consist of analyzing the closed-loop system response with a PID controller and systematically tuning gains with respect to specific time constants and response parameters. </w:t>
      </w:r>
      <w:r w:rsidR="006030E1">
        <w:t>A generalized</w:t>
      </w:r>
      <w:r>
        <w:t xml:space="preserve"> set of steps as attempted </w:t>
      </w:r>
      <w:r w:rsidR="006030E1">
        <w:t xml:space="preserve">for this research is as following </w:t>
      </w:r>
      <w:r w:rsidR="006030E1">
        <w:fldChar w:fldCharType="begin"/>
      </w:r>
      <w:r w:rsidR="007A3D69">
        <w:instrText>ADDIN RW.CITE{{doc:5ae39c8ce4b0c16216f47f54 AarhusUniversitySchoolofEngineering 2011; doc:58e52dece4b0edbef75b9737 Åström,KarlJ 1995; doc:5ae38d00e4b0f89694235551 Ziegler,J.G 1993}}</w:instrText>
      </w:r>
      <w:r w:rsidR="006030E1">
        <w:fldChar w:fldCharType="separate"/>
      </w:r>
      <w:r w:rsidR="005D26DD" w:rsidRPr="005D26DD">
        <w:rPr>
          <w:bCs/>
        </w:rPr>
        <w:t>[13], [19], [20]</w:t>
      </w:r>
      <w:r w:rsidR="006030E1">
        <w:fldChar w:fldCharType="end"/>
      </w:r>
      <w:r w:rsidR="006030E1">
        <w:t>:</w:t>
      </w:r>
    </w:p>
    <w:p w14:paraId="5FC0A05D" w14:textId="7FDABB90" w:rsidR="00981631" w:rsidRDefault="006030E1" w:rsidP="00761258">
      <w:pPr>
        <w:pStyle w:val="ListNumber"/>
      </w:pPr>
      <w:r>
        <w:t xml:space="preserve">Set the effect of the integrator and derivative parts of the PID controller to zero. </w:t>
      </w:r>
    </w:p>
    <w:p w14:paraId="055A73EF" w14:textId="7F9F471C" w:rsidR="006030E1" w:rsidRDefault="006030E1" w:rsidP="00761258">
      <w:pPr>
        <w:pStyle w:val="ListNumber"/>
      </w:pPr>
      <w:r>
        <w:t xml:space="preserve">Set the gain constant, </w:t>
      </w:r>
      <w:r>
        <w:rPr>
          <w:i/>
        </w:rPr>
        <w:t>K</w:t>
      </w:r>
      <w:r>
        <w:rPr>
          <w:i/>
          <w:vertAlign w:val="subscript"/>
        </w:rPr>
        <w:t>P</w:t>
      </w:r>
      <w:r>
        <w:rPr>
          <w:i/>
        </w:rPr>
        <w:t>,</w:t>
      </w:r>
      <w:r>
        <w:t xml:space="preserve"> to zero and then slowly increase until there are sustained oscillations.</w:t>
      </w:r>
      <w:r w:rsidR="00AE43EE">
        <w:t xml:space="preserve"> </w:t>
      </w:r>
    </w:p>
    <w:p w14:paraId="3B2D6239" w14:textId="11E5A1A8" w:rsidR="006030E1" w:rsidRPr="007A3D69" w:rsidRDefault="007A3D69" w:rsidP="00761258">
      <w:pPr>
        <w:pStyle w:val="ListNumber"/>
      </w:pPr>
      <w:r>
        <w:lastRenderedPageBreak/>
        <w:t xml:space="preserve">Record this value of </w:t>
      </w:r>
      <w:r>
        <w:rPr>
          <w:i/>
        </w:rPr>
        <w:t>K</w:t>
      </w:r>
      <w:r>
        <w:rPr>
          <w:i/>
          <w:vertAlign w:val="subscript"/>
        </w:rPr>
        <w:t>P</w:t>
      </w:r>
      <w:r>
        <w:t xml:space="preserve"> as the critical gain, </w:t>
      </w:r>
      <w:r>
        <w:rPr>
          <w:i/>
        </w:rPr>
        <w:t>K</w:t>
      </w:r>
      <w:r>
        <w:rPr>
          <w:i/>
          <w:vertAlign w:val="subscript"/>
        </w:rPr>
        <w:t>crit</w:t>
      </w:r>
      <w:r>
        <w:rPr>
          <w:i/>
        </w:rPr>
        <w:t>,</w:t>
      </w:r>
      <w:r>
        <w:t xml:space="preserve"> and identify and record the period associated with the oscillations as </w:t>
      </w:r>
      <w:r w:rsidRPr="007A3D69">
        <w:rPr>
          <w:i/>
        </w:rPr>
        <w:t>T</w:t>
      </w:r>
      <w:r w:rsidRPr="007A3D69">
        <w:rPr>
          <w:i/>
          <w:vertAlign w:val="subscript"/>
        </w:rPr>
        <w:t>crit</w:t>
      </w:r>
      <w:r>
        <w:rPr>
          <w:i/>
          <w:vertAlign w:val="subscript"/>
        </w:rPr>
        <w:t>.</w:t>
      </w:r>
    </w:p>
    <w:p w14:paraId="31777663" w14:textId="44738446" w:rsidR="007A3D69" w:rsidRDefault="007A3D69" w:rsidP="00761258">
      <w:pPr>
        <w:pStyle w:val="ListNumber"/>
      </w:pPr>
      <w:r>
        <w:t xml:space="preserve">Initially set the time constant, </w:t>
      </w:r>
      <w:r w:rsidRPr="007A3D69">
        <w:rPr>
          <w:position w:val="-12"/>
        </w:rPr>
        <w:object w:dxaOrig="300" w:dyaOrig="360" w14:anchorId="200AE573">
          <v:shape id="_x0000_i1059" type="#_x0000_t75" style="width:14.95pt;height:19pt" o:ole="">
            <v:imagedata r:id="rId93" o:title=""/>
          </v:shape>
          <o:OLEObject Type="Embed" ProgID="Equation.DSMT4" ShapeID="_x0000_i1059" DrawAspect="Content" ObjectID="_1587989606" r:id="rId94"/>
        </w:object>
      </w:r>
      <w:r>
        <w:t xml:space="preserve"> ,</w:t>
      </w:r>
      <w:r w:rsidR="00AE43EE">
        <w:t xml:space="preserve"> </w:t>
      </w:r>
      <w:r>
        <w:t>associated with the integrator and the time constant,</w:t>
      </w:r>
      <w:r w:rsidRPr="007A3D69">
        <w:rPr>
          <w:position w:val="-12"/>
        </w:rPr>
        <w:object w:dxaOrig="240" w:dyaOrig="360" w14:anchorId="127A3869">
          <v:shape id="_x0000_i1060" type="#_x0000_t75" style="width:12.25pt;height:19pt" o:ole="">
            <v:imagedata r:id="rId95" o:title=""/>
          </v:shape>
          <o:OLEObject Type="Embed" ProgID="Equation.DSMT4" ShapeID="_x0000_i1060" DrawAspect="Content" ObjectID="_1587989607" r:id="rId96"/>
        </w:object>
      </w:r>
      <w:r>
        <w:t xml:space="preserve">,associated with the derivative according to the rules in Table 4. </w:t>
      </w:r>
    </w:p>
    <w:p w14:paraId="794BC556" w14:textId="506BA924" w:rsidR="00793312" w:rsidRDefault="00793312" w:rsidP="00AE43EE">
      <w:pPr>
        <w:pStyle w:val="TableTitle"/>
      </w:pPr>
      <w:bookmarkStart w:id="58" w:name="_Toc514246853"/>
      <w:r>
        <w:t>Ziegler-Nichols Tuning Rules</w:t>
      </w:r>
      <w:bookmarkEnd w:id="58"/>
    </w:p>
    <w:tbl>
      <w:tblPr>
        <w:tblStyle w:val="TableGrid"/>
        <w:tblW w:w="0" w:type="auto"/>
        <w:tblLook w:val="04A0" w:firstRow="1" w:lastRow="0" w:firstColumn="1" w:lastColumn="0" w:noHBand="0" w:noVBand="1"/>
      </w:tblPr>
      <w:tblGrid>
        <w:gridCol w:w="2157"/>
        <w:gridCol w:w="2157"/>
        <w:gridCol w:w="2158"/>
        <w:gridCol w:w="2158"/>
      </w:tblGrid>
      <w:tr w:rsidR="00793312" w14:paraId="2BAAAADF" w14:textId="77777777" w:rsidTr="005A0222">
        <w:trPr>
          <w:trHeight w:val="278"/>
        </w:trPr>
        <w:tc>
          <w:tcPr>
            <w:tcW w:w="2157" w:type="dxa"/>
            <w:vAlign w:val="center"/>
          </w:tcPr>
          <w:p w14:paraId="14121C53" w14:textId="7DE6E0F8" w:rsidR="00793312" w:rsidRPr="00793312" w:rsidRDefault="00793312" w:rsidP="008E545E">
            <w:pPr>
              <w:pStyle w:val="AllParagraph"/>
              <w:spacing w:line="240" w:lineRule="auto"/>
              <w:ind w:firstLine="0"/>
              <w:jc w:val="center"/>
            </w:pPr>
            <w:r w:rsidRPr="00793312">
              <w:t>Control Type</w:t>
            </w:r>
          </w:p>
        </w:tc>
        <w:tc>
          <w:tcPr>
            <w:tcW w:w="2157" w:type="dxa"/>
            <w:vAlign w:val="center"/>
          </w:tcPr>
          <w:p w14:paraId="15D55301" w14:textId="59AC9487" w:rsidR="00793312" w:rsidRPr="00793312" w:rsidRDefault="00793312" w:rsidP="008E545E">
            <w:pPr>
              <w:pStyle w:val="AllParagraph"/>
              <w:spacing w:line="240" w:lineRule="auto"/>
            </w:pPr>
            <w:r w:rsidRPr="00793312">
              <w:t>K</w:t>
            </w:r>
            <w:r w:rsidRPr="00793312">
              <w:rPr>
                <w:vertAlign w:val="subscript"/>
              </w:rPr>
              <w:t>P</w:t>
            </w:r>
          </w:p>
        </w:tc>
        <w:tc>
          <w:tcPr>
            <w:tcW w:w="2158" w:type="dxa"/>
            <w:vAlign w:val="center"/>
          </w:tcPr>
          <w:p w14:paraId="33DDFF57" w14:textId="21462121" w:rsidR="00793312" w:rsidRDefault="00793312" w:rsidP="008E545E">
            <w:pPr>
              <w:pStyle w:val="AllParagraph"/>
              <w:spacing w:line="240" w:lineRule="auto"/>
            </w:pPr>
            <w:r w:rsidRPr="007A3D69">
              <w:object w:dxaOrig="300" w:dyaOrig="360" w14:anchorId="1FEEA53F">
                <v:shape id="_x0000_i1061" type="#_x0000_t75" style="width:22.4pt;height:27.15pt" o:ole="">
                  <v:imagedata r:id="rId93" o:title=""/>
                </v:shape>
                <o:OLEObject Type="Embed" ProgID="Equation.DSMT4" ShapeID="_x0000_i1061" DrawAspect="Content" ObjectID="_1587989608" r:id="rId97"/>
              </w:object>
            </w:r>
          </w:p>
        </w:tc>
        <w:tc>
          <w:tcPr>
            <w:tcW w:w="2158" w:type="dxa"/>
            <w:vAlign w:val="center"/>
          </w:tcPr>
          <w:p w14:paraId="66998C5D" w14:textId="3AB07E40" w:rsidR="00793312" w:rsidRDefault="00793312" w:rsidP="008E545E">
            <w:pPr>
              <w:pStyle w:val="AllParagraph"/>
              <w:spacing w:line="240" w:lineRule="auto"/>
            </w:pPr>
            <w:r w:rsidRPr="007A3D69">
              <w:object w:dxaOrig="240" w:dyaOrig="360" w14:anchorId="1632ECBB">
                <v:shape id="_x0000_i1062" type="#_x0000_t75" style="width:19pt;height:27.15pt" o:ole="">
                  <v:imagedata r:id="rId95" o:title=""/>
                </v:shape>
                <o:OLEObject Type="Embed" ProgID="Equation.DSMT4" ShapeID="_x0000_i1062" DrawAspect="Content" ObjectID="_1587989609" r:id="rId98"/>
              </w:object>
            </w:r>
          </w:p>
        </w:tc>
      </w:tr>
      <w:tr w:rsidR="00793312" w14:paraId="1AB4D566" w14:textId="77777777" w:rsidTr="003E5E4C">
        <w:tc>
          <w:tcPr>
            <w:tcW w:w="2157" w:type="dxa"/>
            <w:vAlign w:val="center"/>
          </w:tcPr>
          <w:p w14:paraId="4D69F3BE" w14:textId="2BDB106A" w:rsidR="00793312" w:rsidRPr="00793312" w:rsidRDefault="00793312" w:rsidP="008E545E">
            <w:pPr>
              <w:pStyle w:val="AllParagraph"/>
              <w:spacing w:line="240" w:lineRule="auto"/>
            </w:pPr>
            <w:r w:rsidRPr="00793312">
              <w:t>P</w:t>
            </w:r>
          </w:p>
        </w:tc>
        <w:tc>
          <w:tcPr>
            <w:tcW w:w="2157" w:type="dxa"/>
          </w:tcPr>
          <w:p w14:paraId="74B8ABD8" w14:textId="302EA4D2" w:rsidR="00793312" w:rsidRDefault="009B4FBB" w:rsidP="008E545E">
            <w:pPr>
              <w:pStyle w:val="AllParagraph"/>
              <w:spacing w:line="240" w:lineRule="auto"/>
            </w:pPr>
            <w:r w:rsidRPr="009B4FBB">
              <w:object w:dxaOrig="920" w:dyaOrig="360" w14:anchorId="3E0EC8BD">
                <v:shape id="_x0000_i1063" type="#_x0000_t75" style="width:54.35pt;height:22.4pt" o:ole="">
                  <v:imagedata r:id="rId99" o:title=""/>
                </v:shape>
                <o:OLEObject Type="Embed" ProgID="Equation.DSMT4" ShapeID="_x0000_i1063" DrawAspect="Content" ObjectID="_1587989610" r:id="rId100"/>
              </w:object>
            </w:r>
          </w:p>
        </w:tc>
        <w:tc>
          <w:tcPr>
            <w:tcW w:w="2158" w:type="dxa"/>
          </w:tcPr>
          <w:p w14:paraId="6BA565EB" w14:textId="6FBDBA1B" w:rsidR="00793312" w:rsidRPr="009B4FBB" w:rsidRDefault="009B4FBB" w:rsidP="008E545E">
            <w:pPr>
              <w:pStyle w:val="AllParagraph"/>
              <w:spacing w:line="240" w:lineRule="auto"/>
            </w:pPr>
            <w:r w:rsidRPr="009B4FBB">
              <w:t>-</w:t>
            </w:r>
          </w:p>
        </w:tc>
        <w:tc>
          <w:tcPr>
            <w:tcW w:w="2158" w:type="dxa"/>
          </w:tcPr>
          <w:p w14:paraId="4343CA4D" w14:textId="5DA2FA11" w:rsidR="00793312" w:rsidRPr="009B4FBB" w:rsidRDefault="009B4FBB" w:rsidP="008E545E">
            <w:pPr>
              <w:pStyle w:val="AllParagraph"/>
              <w:spacing w:line="240" w:lineRule="auto"/>
            </w:pPr>
            <w:r w:rsidRPr="009B4FBB">
              <w:t>-</w:t>
            </w:r>
          </w:p>
        </w:tc>
      </w:tr>
      <w:tr w:rsidR="00793312" w14:paraId="6E724A1B" w14:textId="77777777" w:rsidTr="009B4FBB">
        <w:tc>
          <w:tcPr>
            <w:tcW w:w="2157" w:type="dxa"/>
            <w:vAlign w:val="center"/>
          </w:tcPr>
          <w:p w14:paraId="266B7356" w14:textId="5164ADF6" w:rsidR="00793312" w:rsidRPr="00793312" w:rsidRDefault="00793312" w:rsidP="008E545E">
            <w:pPr>
              <w:pStyle w:val="AllParagraph"/>
              <w:spacing w:line="240" w:lineRule="auto"/>
            </w:pPr>
            <w:r w:rsidRPr="00793312">
              <w:t>PI</w:t>
            </w:r>
          </w:p>
        </w:tc>
        <w:tc>
          <w:tcPr>
            <w:tcW w:w="2157" w:type="dxa"/>
            <w:vAlign w:val="center"/>
          </w:tcPr>
          <w:p w14:paraId="03347673" w14:textId="07810102" w:rsidR="00793312" w:rsidRDefault="009B4FBB" w:rsidP="008E545E">
            <w:pPr>
              <w:pStyle w:val="AllParagraph"/>
              <w:spacing w:line="240" w:lineRule="auto"/>
            </w:pPr>
            <w:r w:rsidRPr="009B4FBB">
              <w:object w:dxaOrig="1040" w:dyaOrig="360" w14:anchorId="553CD162">
                <v:shape id="_x0000_i1064" type="#_x0000_t75" style="width:60.45pt;height:22.4pt" o:ole="">
                  <v:imagedata r:id="rId101" o:title=""/>
                </v:shape>
                <o:OLEObject Type="Embed" ProgID="Equation.DSMT4" ShapeID="_x0000_i1064" DrawAspect="Content" ObjectID="_1587989611" r:id="rId102"/>
              </w:object>
            </w:r>
          </w:p>
        </w:tc>
        <w:tc>
          <w:tcPr>
            <w:tcW w:w="2158" w:type="dxa"/>
            <w:vAlign w:val="center"/>
          </w:tcPr>
          <w:p w14:paraId="0EB0C2D7" w14:textId="6C5243AB" w:rsidR="00793312" w:rsidRDefault="009B4FBB" w:rsidP="008E545E">
            <w:pPr>
              <w:pStyle w:val="AllParagraph"/>
              <w:spacing w:line="240" w:lineRule="auto"/>
            </w:pPr>
            <w:r w:rsidRPr="009B4FBB">
              <w:object w:dxaOrig="980" w:dyaOrig="360" w14:anchorId="45CFBCB1">
                <v:shape id="_x0000_i1065" type="#_x0000_t75" style="width:57.05pt;height:22.4pt" o:ole="">
                  <v:imagedata r:id="rId103" o:title=""/>
                </v:shape>
                <o:OLEObject Type="Embed" ProgID="Equation.DSMT4" ShapeID="_x0000_i1065" DrawAspect="Content" ObjectID="_1587989612" r:id="rId104"/>
              </w:object>
            </w:r>
          </w:p>
        </w:tc>
        <w:tc>
          <w:tcPr>
            <w:tcW w:w="2158" w:type="dxa"/>
            <w:vAlign w:val="center"/>
          </w:tcPr>
          <w:p w14:paraId="2E2F7A44" w14:textId="0C0FE933" w:rsidR="00793312" w:rsidRDefault="009B4FBB" w:rsidP="008E545E">
            <w:pPr>
              <w:pStyle w:val="AllParagraph"/>
              <w:spacing w:line="240" w:lineRule="auto"/>
            </w:pPr>
            <w:r w:rsidRPr="009B4FBB">
              <w:t>-</w:t>
            </w:r>
          </w:p>
        </w:tc>
      </w:tr>
      <w:tr w:rsidR="00793312" w14:paraId="38676AC8" w14:textId="77777777" w:rsidTr="009B4FBB">
        <w:tc>
          <w:tcPr>
            <w:tcW w:w="2157" w:type="dxa"/>
            <w:vAlign w:val="center"/>
          </w:tcPr>
          <w:p w14:paraId="3191F1FC" w14:textId="2D9161BA" w:rsidR="00793312" w:rsidRPr="00793312" w:rsidRDefault="00793312" w:rsidP="008E545E">
            <w:pPr>
              <w:pStyle w:val="AllParagraph"/>
              <w:spacing w:line="240" w:lineRule="auto"/>
            </w:pPr>
            <w:r w:rsidRPr="00793312">
              <w:t>PID</w:t>
            </w:r>
          </w:p>
        </w:tc>
        <w:tc>
          <w:tcPr>
            <w:tcW w:w="2157" w:type="dxa"/>
            <w:vAlign w:val="center"/>
          </w:tcPr>
          <w:p w14:paraId="46FD13E8" w14:textId="1445623A" w:rsidR="00793312" w:rsidRDefault="009B4FBB" w:rsidP="008E545E">
            <w:pPr>
              <w:pStyle w:val="AllParagraph"/>
              <w:spacing w:line="240" w:lineRule="auto"/>
            </w:pPr>
            <w:r w:rsidRPr="009B4FBB">
              <w:object w:dxaOrig="940" w:dyaOrig="360" w14:anchorId="308B910B">
                <v:shape id="_x0000_i1066" type="#_x0000_t75" style="width:54.35pt;height:22.4pt" o:ole="">
                  <v:imagedata r:id="rId105" o:title=""/>
                </v:shape>
                <o:OLEObject Type="Embed" ProgID="Equation.DSMT4" ShapeID="_x0000_i1066" DrawAspect="Content" ObjectID="_1587989613" r:id="rId106"/>
              </w:object>
            </w:r>
          </w:p>
        </w:tc>
        <w:tc>
          <w:tcPr>
            <w:tcW w:w="2158" w:type="dxa"/>
            <w:vAlign w:val="center"/>
          </w:tcPr>
          <w:p w14:paraId="75F1906E" w14:textId="19637FFC" w:rsidR="00793312" w:rsidRDefault="009B4FBB" w:rsidP="008E545E">
            <w:pPr>
              <w:pStyle w:val="AllParagraph"/>
              <w:spacing w:line="240" w:lineRule="auto"/>
            </w:pPr>
            <w:r w:rsidRPr="009B4FBB">
              <w:object w:dxaOrig="859" w:dyaOrig="360" w14:anchorId="389AF035">
                <v:shape id="_x0000_i1067" type="#_x0000_t75" style="width:49.6pt;height:22.4pt" o:ole="">
                  <v:imagedata r:id="rId107" o:title=""/>
                </v:shape>
                <o:OLEObject Type="Embed" ProgID="Equation.DSMT4" ShapeID="_x0000_i1067" DrawAspect="Content" ObjectID="_1587989614" r:id="rId108"/>
              </w:object>
            </w:r>
          </w:p>
        </w:tc>
        <w:tc>
          <w:tcPr>
            <w:tcW w:w="2158" w:type="dxa"/>
            <w:vAlign w:val="center"/>
          </w:tcPr>
          <w:p w14:paraId="4F3ED468" w14:textId="589B298D" w:rsidR="00793312" w:rsidRDefault="009B4FBB" w:rsidP="008E545E">
            <w:pPr>
              <w:pStyle w:val="AllParagraph"/>
              <w:spacing w:line="240" w:lineRule="auto"/>
            </w:pPr>
            <w:r w:rsidRPr="009B4FBB">
              <w:object w:dxaOrig="960" w:dyaOrig="360" w14:anchorId="3A97CEF2">
                <v:shape id="_x0000_i1068" type="#_x0000_t75" style="width:56.4pt;height:22.4pt" o:ole="">
                  <v:imagedata r:id="rId109" o:title=""/>
                </v:shape>
                <o:OLEObject Type="Embed" ProgID="Equation.DSMT4" ShapeID="_x0000_i1068" DrawAspect="Content" ObjectID="_1587989615" r:id="rId110"/>
              </w:object>
            </w:r>
          </w:p>
        </w:tc>
      </w:tr>
    </w:tbl>
    <w:p w14:paraId="23277A4E" w14:textId="77777777" w:rsidR="000B50A0" w:rsidRDefault="000B50A0" w:rsidP="00761258">
      <w:pPr>
        <w:pStyle w:val="ListNumber"/>
        <w:numPr>
          <w:ilvl w:val="0"/>
          <w:numId w:val="0"/>
        </w:numPr>
      </w:pPr>
    </w:p>
    <w:p w14:paraId="173583B7" w14:textId="06D1F8CB" w:rsidR="007A3D69" w:rsidRPr="006165AD" w:rsidRDefault="00237179" w:rsidP="006165AD">
      <w:pPr>
        <w:pStyle w:val="AllParagraph"/>
      </w:pPr>
      <w:r w:rsidRPr="006165AD">
        <w:t xml:space="preserve">Unfortunately, when implemented, the system never reached steady-state oscillations and was unable </w:t>
      </w:r>
      <w:r w:rsidR="003B7321" w:rsidRPr="006165AD">
        <w:t>to utilize it.</w:t>
      </w:r>
      <w:r w:rsidR="00AE43EE" w:rsidRPr="006165AD">
        <w:t xml:space="preserve"> </w:t>
      </w:r>
    </w:p>
    <w:p w14:paraId="4DA548CD" w14:textId="13C535D1" w:rsidR="003B7321" w:rsidRDefault="003B7321" w:rsidP="003B7321">
      <w:pPr>
        <w:pStyle w:val="Heading4"/>
      </w:pPr>
      <w:r>
        <w:t>Testing Against Common Gains</w:t>
      </w:r>
    </w:p>
    <w:p w14:paraId="1B65FFCE" w14:textId="2AEB7F88" w:rsidR="00614BF7" w:rsidRDefault="003B7321" w:rsidP="006165AD">
      <w:pPr>
        <w:pStyle w:val="AllParagraph"/>
      </w:pPr>
      <w:r>
        <w:t>In lieu of utilizing a testing protocol like the aforementioned Ziegler-Nichols, all simulation test cases</w:t>
      </w:r>
      <w:r w:rsidR="00CB6D07">
        <w:t xml:space="preserve"> that are generalized in Table 4</w:t>
      </w:r>
      <w:r>
        <w:t xml:space="preserve"> were tested against a similar set of gain constants, </w:t>
      </w:r>
      <w:r w:rsidRPr="00D829CF">
        <w:rPr>
          <w:position w:val="-12"/>
        </w:rPr>
        <w:object w:dxaOrig="360" w:dyaOrig="360" w14:anchorId="16469864">
          <v:shape id="_x0000_i1069" type="#_x0000_t75" style="width:19pt;height:19pt" o:ole="">
            <v:imagedata r:id="rId75" o:title=""/>
          </v:shape>
          <o:OLEObject Type="Embed" ProgID="Equation.DSMT4" ShapeID="_x0000_i1069" DrawAspect="Content" ObjectID="_1587989616" r:id="rId111"/>
        </w:object>
      </w:r>
      <w:r>
        <w:t>,</w:t>
      </w:r>
      <w:r w:rsidRPr="00E55B69">
        <w:rPr>
          <w:position w:val="-12"/>
        </w:rPr>
        <w:object w:dxaOrig="300" w:dyaOrig="360" w14:anchorId="2D50FCC9">
          <v:shape id="_x0000_i1070" type="#_x0000_t75" style="width:14.95pt;height:19pt" o:ole="">
            <v:imagedata r:id="rId77" o:title=""/>
          </v:shape>
          <o:OLEObject Type="Embed" ProgID="Equation.DSMT4" ShapeID="_x0000_i1070" DrawAspect="Content" ObjectID="_1587989617" r:id="rId112"/>
        </w:object>
      </w:r>
      <w:r>
        <w:t>, and</w:t>
      </w:r>
      <w:r w:rsidRPr="00E55B69">
        <w:rPr>
          <w:position w:val="-12"/>
        </w:rPr>
        <w:object w:dxaOrig="340" w:dyaOrig="360" w14:anchorId="16FE774D">
          <v:shape id="_x0000_i1071" type="#_x0000_t75" style="width:19pt;height:19pt" o:ole="">
            <v:imagedata r:id="rId79" o:title=""/>
          </v:shape>
          <o:OLEObject Type="Embed" ProgID="Equation.DSMT4" ShapeID="_x0000_i1071" DrawAspect="Content" ObjectID="_1587989618" r:id="rId113"/>
        </w:object>
      </w:r>
      <w:r>
        <w:t>as is consistent with a PID modeled off Equation (8).</w:t>
      </w:r>
      <w:r w:rsidR="00AE43EE">
        <w:t xml:space="preserve"> </w:t>
      </w:r>
      <w:r w:rsidR="00614BF7">
        <w:t xml:space="preserve">These gains were varied to test the sensitivity of each test case to the changes of effect to the proportional, integral and </w:t>
      </w:r>
      <w:r w:rsidR="00646B1F">
        <w:t>derivative</w:t>
      </w:r>
      <w:r w:rsidR="00614BF7">
        <w:t xml:space="preserve"> </w:t>
      </w:r>
      <w:r w:rsidR="00646B1F">
        <w:t>individually and then combined PID controllers with varied proportions. This resulted in each simulation test case being tested at a m</w:t>
      </w:r>
      <w:r w:rsidR="00CB6D07">
        <w:t>inimum of 18 trials (see Table 6</w:t>
      </w:r>
      <w:r w:rsidR="00646B1F">
        <w:t>) and then each controller was individually tuned based on the 18 responses thus providing a basis of objective comparison for controller tuning. This amount of testing was not feasible and not implemented in the experimental testing but provides a basis for further research.</w:t>
      </w:r>
      <w:r w:rsidR="00AE43EE">
        <w:t xml:space="preserve"> </w:t>
      </w:r>
    </w:p>
    <w:p w14:paraId="5508B966" w14:textId="222FFDD4" w:rsidR="00646B1F" w:rsidRDefault="00646B1F" w:rsidP="00AE43EE">
      <w:pPr>
        <w:pStyle w:val="TableTitle"/>
      </w:pPr>
      <w:bookmarkStart w:id="59" w:name="_Toc514246854"/>
      <w:r>
        <w:lastRenderedPageBreak/>
        <w:t>Gain Constant Testing Values</w:t>
      </w:r>
      <w:bookmarkEnd w:id="59"/>
    </w:p>
    <w:tbl>
      <w:tblPr>
        <w:tblStyle w:val="TableGrid"/>
        <w:tblW w:w="0" w:type="auto"/>
        <w:jc w:val="center"/>
        <w:tblLook w:val="04A0" w:firstRow="1" w:lastRow="0" w:firstColumn="1" w:lastColumn="0" w:noHBand="0" w:noVBand="1"/>
      </w:tblPr>
      <w:tblGrid>
        <w:gridCol w:w="1360"/>
        <w:gridCol w:w="2000"/>
        <w:gridCol w:w="2000"/>
        <w:gridCol w:w="2000"/>
      </w:tblGrid>
      <w:tr w:rsidR="00614BF7" w:rsidRPr="00614BF7" w14:paraId="690FEC0A" w14:textId="77777777" w:rsidTr="00646B1F">
        <w:trPr>
          <w:trHeight w:val="300"/>
          <w:jc w:val="center"/>
        </w:trPr>
        <w:tc>
          <w:tcPr>
            <w:tcW w:w="1360" w:type="dxa"/>
            <w:noWrap/>
            <w:vAlign w:val="center"/>
            <w:hideMark/>
          </w:tcPr>
          <w:p w14:paraId="483DA9CB" w14:textId="77777777" w:rsidR="00614BF7" w:rsidRPr="00646B1F" w:rsidRDefault="00614BF7" w:rsidP="00614BF7">
            <w:pPr>
              <w:spacing w:line="360" w:lineRule="auto"/>
              <w:jc w:val="center"/>
              <w:rPr>
                <w:b/>
                <w:bCs/>
                <w:sz w:val="30"/>
                <w:szCs w:val="30"/>
              </w:rPr>
            </w:pPr>
            <w:r w:rsidRPr="00646B1F">
              <w:rPr>
                <w:b/>
                <w:bCs/>
                <w:sz w:val="30"/>
                <w:szCs w:val="30"/>
              </w:rPr>
              <w:t>Test #</w:t>
            </w:r>
          </w:p>
        </w:tc>
        <w:tc>
          <w:tcPr>
            <w:tcW w:w="2000" w:type="dxa"/>
            <w:noWrap/>
            <w:vAlign w:val="center"/>
            <w:hideMark/>
          </w:tcPr>
          <w:p w14:paraId="00A7A01A" w14:textId="4CEF4DB0" w:rsidR="00614BF7" w:rsidRPr="00614BF7" w:rsidRDefault="00614BF7" w:rsidP="00614BF7">
            <w:pPr>
              <w:spacing w:line="360" w:lineRule="auto"/>
              <w:jc w:val="center"/>
              <w:rPr>
                <w:b/>
                <w:bCs/>
              </w:rPr>
            </w:pPr>
            <w:r w:rsidRPr="00D829CF">
              <w:rPr>
                <w:rFonts w:eastAsiaTheme="minorHAnsi" w:cstheme="minorBidi"/>
                <w:position w:val="-12"/>
              </w:rPr>
              <w:object w:dxaOrig="360" w:dyaOrig="360" w14:anchorId="580C907C">
                <v:shape id="_x0000_i1072" type="#_x0000_t75" style="width:22.4pt;height:22.4pt" o:ole="">
                  <v:imagedata r:id="rId75" o:title=""/>
                </v:shape>
                <o:OLEObject Type="Embed" ProgID="Equation.DSMT4" ShapeID="_x0000_i1072" DrawAspect="Content" ObjectID="_1587989619" r:id="rId114"/>
              </w:object>
            </w:r>
          </w:p>
        </w:tc>
        <w:tc>
          <w:tcPr>
            <w:tcW w:w="2000" w:type="dxa"/>
            <w:noWrap/>
            <w:vAlign w:val="center"/>
            <w:hideMark/>
          </w:tcPr>
          <w:p w14:paraId="39B5B746" w14:textId="7C509114" w:rsidR="00614BF7" w:rsidRPr="00614BF7" w:rsidRDefault="00614BF7" w:rsidP="00614BF7">
            <w:pPr>
              <w:spacing w:line="360" w:lineRule="auto"/>
              <w:jc w:val="center"/>
              <w:rPr>
                <w:b/>
                <w:bCs/>
              </w:rPr>
            </w:pPr>
            <w:r w:rsidRPr="00E55B69">
              <w:rPr>
                <w:rFonts w:eastAsiaTheme="minorHAnsi" w:cstheme="minorBidi"/>
                <w:position w:val="-12"/>
              </w:rPr>
              <w:object w:dxaOrig="300" w:dyaOrig="360" w14:anchorId="64C2BD6F">
                <v:shape id="_x0000_i1073" type="#_x0000_t75" style="width:22.4pt;height:25.8pt" o:ole="">
                  <v:imagedata r:id="rId77" o:title=""/>
                </v:shape>
                <o:OLEObject Type="Embed" ProgID="Equation.DSMT4" ShapeID="_x0000_i1073" DrawAspect="Content" ObjectID="_1587989620" r:id="rId115"/>
              </w:object>
            </w:r>
          </w:p>
        </w:tc>
        <w:tc>
          <w:tcPr>
            <w:tcW w:w="2000" w:type="dxa"/>
            <w:noWrap/>
            <w:vAlign w:val="center"/>
            <w:hideMark/>
          </w:tcPr>
          <w:p w14:paraId="0B44CA42" w14:textId="768D7EA8" w:rsidR="00614BF7" w:rsidRPr="00614BF7" w:rsidRDefault="00614BF7" w:rsidP="00614BF7">
            <w:pPr>
              <w:spacing w:line="360" w:lineRule="auto"/>
              <w:jc w:val="center"/>
            </w:pPr>
            <w:r w:rsidRPr="00E55B69">
              <w:rPr>
                <w:rFonts w:eastAsiaTheme="minorHAnsi" w:cstheme="minorBidi"/>
                <w:position w:val="-12"/>
              </w:rPr>
              <w:object w:dxaOrig="340" w:dyaOrig="360" w14:anchorId="22AD9C6D">
                <v:shape id="_x0000_i1074" type="#_x0000_t75" style="width:25.8pt;height:25.8pt" o:ole="">
                  <v:imagedata r:id="rId79" o:title=""/>
                </v:shape>
                <o:OLEObject Type="Embed" ProgID="Equation.DSMT4" ShapeID="_x0000_i1074" DrawAspect="Content" ObjectID="_1587989621" r:id="rId116"/>
              </w:object>
            </w:r>
          </w:p>
        </w:tc>
      </w:tr>
      <w:tr w:rsidR="00646B1F" w:rsidRPr="00646B1F" w14:paraId="3A8FCAA9" w14:textId="77777777" w:rsidTr="00646B1F">
        <w:trPr>
          <w:trHeight w:val="300"/>
          <w:jc w:val="center"/>
        </w:trPr>
        <w:tc>
          <w:tcPr>
            <w:tcW w:w="1360" w:type="dxa"/>
            <w:noWrap/>
            <w:hideMark/>
          </w:tcPr>
          <w:p w14:paraId="1421A978" w14:textId="77777777" w:rsidR="00646B1F" w:rsidRPr="005A0222" w:rsidRDefault="00646B1F" w:rsidP="00646B1F">
            <w:pPr>
              <w:jc w:val="right"/>
              <w:rPr>
                <w:rFonts w:eastAsia="Times New Roman"/>
                <w:b/>
                <w:bCs/>
                <w:color w:val="000000"/>
                <w:sz w:val="22"/>
                <w:szCs w:val="22"/>
              </w:rPr>
            </w:pPr>
            <w:r w:rsidRPr="005A0222">
              <w:rPr>
                <w:rFonts w:eastAsia="Times New Roman"/>
                <w:b/>
                <w:bCs/>
                <w:color w:val="000000"/>
                <w:sz w:val="22"/>
                <w:szCs w:val="22"/>
              </w:rPr>
              <w:t>1</w:t>
            </w:r>
          </w:p>
        </w:tc>
        <w:tc>
          <w:tcPr>
            <w:tcW w:w="2000" w:type="dxa"/>
            <w:noWrap/>
            <w:hideMark/>
          </w:tcPr>
          <w:p w14:paraId="6A6F0C33"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1</w:t>
            </w:r>
          </w:p>
        </w:tc>
        <w:tc>
          <w:tcPr>
            <w:tcW w:w="2000" w:type="dxa"/>
            <w:noWrap/>
            <w:hideMark/>
          </w:tcPr>
          <w:p w14:paraId="4133F5CA"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0</w:t>
            </w:r>
          </w:p>
        </w:tc>
        <w:tc>
          <w:tcPr>
            <w:tcW w:w="2000" w:type="dxa"/>
            <w:noWrap/>
            <w:hideMark/>
          </w:tcPr>
          <w:p w14:paraId="01692A7E"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0</w:t>
            </w:r>
          </w:p>
        </w:tc>
      </w:tr>
      <w:tr w:rsidR="00646B1F" w:rsidRPr="00646B1F" w14:paraId="399C21DE" w14:textId="77777777" w:rsidTr="00646B1F">
        <w:trPr>
          <w:trHeight w:val="300"/>
          <w:jc w:val="center"/>
        </w:trPr>
        <w:tc>
          <w:tcPr>
            <w:tcW w:w="1360" w:type="dxa"/>
            <w:noWrap/>
            <w:hideMark/>
          </w:tcPr>
          <w:p w14:paraId="395E99A7" w14:textId="77777777" w:rsidR="00646B1F" w:rsidRPr="005A0222" w:rsidRDefault="00646B1F" w:rsidP="00646B1F">
            <w:pPr>
              <w:jc w:val="right"/>
              <w:rPr>
                <w:rFonts w:eastAsia="Times New Roman"/>
                <w:b/>
                <w:bCs/>
                <w:color w:val="000000"/>
                <w:sz w:val="22"/>
                <w:szCs w:val="22"/>
              </w:rPr>
            </w:pPr>
            <w:r w:rsidRPr="005A0222">
              <w:rPr>
                <w:rFonts w:eastAsia="Times New Roman"/>
                <w:b/>
                <w:bCs/>
                <w:color w:val="000000"/>
                <w:sz w:val="22"/>
                <w:szCs w:val="22"/>
              </w:rPr>
              <w:t>2</w:t>
            </w:r>
          </w:p>
        </w:tc>
        <w:tc>
          <w:tcPr>
            <w:tcW w:w="2000" w:type="dxa"/>
            <w:noWrap/>
            <w:hideMark/>
          </w:tcPr>
          <w:p w14:paraId="7D395BF4"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10</w:t>
            </w:r>
          </w:p>
        </w:tc>
        <w:tc>
          <w:tcPr>
            <w:tcW w:w="2000" w:type="dxa"/>
            <w:noWrap/>
            <w:hideMark/>
          </w:tcPr>
          <w:p w14:paraId="1C899A00"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0</w:t>
            </w:r>
          </w:p>
        </w:tc>
        <w:tc>
          <w:tcPr>
            <w:tcW w:w="2000" w:type="dxa"/>
            <w:noWrap/>
            <w:hideMark/>
          </w:tcPr>
          <w:p w14:paraId="65E5BD4D"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0</w:t>
            </w:r>
          </w:p>
        </w:tc>
      </w:tr>
      <w:tr w:rsidR="00646B1F" w:rsidRPr="00646B1F" w14:paraId="49DEE226" w14:textId="77777777" w:rsidTr="00646B1F">
        <w:trPr>
          <w:trHeight w:val="300"/>
          <w:jc w:val="center"/>
        </w:trPr>
        <w:tc>
          <w:tcPr>
            <w:tcW w:w="1360" w:type="dxa"/>
            <w:noWrap/>
            <w:hideMark/>
          </w:tcPr>
          <w:p w14:paraId="35CC14E5" w14:textId="77777777" w:rsidR="00646B1F" w:rsidRPr="005A0222" w:rsidRDefault="00646B1F" w:rsidP="00646B1F">
            <w:pPr>
              <w:jc w:val="right"/>
              <w:rPr>
                <w:rFonts w:eastAsia="Times New Roman"/>
                <w:b/>
                <w:bCs/>
                <w:color w:val="000000"/>
                <w:sz w:val="22"/>
                <w:szCs w:val="22"/>
              </w:rPr>
            </w:pPr>
            <w:r w:rsidRPr="005A0222">
              <w:rPr>
                <w:rFonts w:eastAsia="Times New Roman"/>
                <w:b/>
                <w:bCs/>
                <w:color w:val="000000"/>
                <w:sz w:val="22"/>
                <w:szCs w:val="22"/>
              </w:rPr>
              <w:t>3</w:t>
            </w:r>
          </w:p>
        </w:tc>
        <w:tc>
          <w:tcPr>
            <w:tcW w:w="2000" w:type="dxa"/>
            <w:noWrap/>
            <w:hideMark/>
          </w:tcPr>
          <w:p w14:paraId="714A6776"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100</w:t>
            </w:r>
          </w:p>
        </w:tc>
        <w:tc>
          <w:tcPr>
            <w:tcW w:w="2000" w:type="dxa"/>
            <w:noWrap/>
            <w:hideMark/>
          </w:tcPr>
          <w:p w14:paraId="4E7004A4"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0</w:t>
            </w:r>
          </w:p>
        </w:tc>
        <w:tc>
          <w:tcPr>
            <w:tcW w:w="2000" w:type="dxa"/>
            <w:noWrap/>
            <w:hideMark/>
          </w:tcPr>
          <w:p w14:paraId="3A6EDB46"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0</w:t>
            </w:r>
          </w:p>
        </w:tc>
      </w:tr>
      <w:tr w:rsidR="00646B1F" w:rsidRPr="00646B1F" w14:paraId="6BBF6F07" w14:textId="77777777" w:rsidTr="00646B1F">
        <w:trPr>
          <w:trHeight w:val="300"/>
          <w:jc w:val="center"/>
        </w:trPr>
        <w:tc>
          <w:tcPr>
            <w:tcW w:w="1360" w:type="dxa"/>
            <w:noWrap/>
            <w:hideMark/>
          </w:tcPr>
          <w:p w14:paraId="06969DDB" w14:textId="77777777" w:rsidR="00646B1F" w:rsidRPr="005A0222" w:rsidRDefault="00646B1F" w:rsidP="00646B1F">
            <w:pPr>
              <w:jc w:val="right"/>
              <w:rPr>
                <w:rFonts w:eastAsia="Times New Roman"/>
                <w:b/>
                <w:bCs/>
                <w:color w:val="000000"/>
                <w:sz w:val="22"/>
                <w:szCs w:val="22"/>
              </w:rPr>
            </w:pPr>
            <w:r w:rsidRPr="005A0222">
              <w:rPr>
                <w:rFonts w:eastAsia="Times New Roman"/>
                <w:b/>
                <w:bCs/>
                <w:color w:val="000000"/>
                <w:sz w:val="22"/>
                <w:szCs w:val="22"/>
              </w:rPr>
              <w:t>4</w:t>
            </w:r>
          </w:p>
        </w:tc>
        <w:tc>
          <w:tcPr>
            <w:tcW w:w="2000" w:type="dxa"/>
            <w:noWrap/>
            <w:hideMark/>
          </w:tcPr>
          <w:p w14:paraId="5B328A10"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1</w:t>
            </w:r>
          </w:p>
        </w:tc>
        <w:tc>
          <w:tcPr>
            <w:tcW w:w="2000" w:type="dxa"/>
            <w:noWrap/>
            <w:hideMark/>
          </w:tcPr>
          <w:p w14:paraId="3CE767CC"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1</w:t>
            </w:r>
          </w:p>
        </w:tc>
        <w:tc>
          <w:tcPr>
            <w:tcW w:w="2000" w:type="dxa"/>
            <w:noWrap/>
            <w:hideMark/>
          </w:tcPr>
          <w:p w14:paraId="1485CABD"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0</w:t>
            </w:r>
          </w:p>
        </w:tc>
      </w:tr>
      <w:tr w:rsidR="00646B1F" w:rsidRPr="00646B1F" w14:paraId="642BBD34" w14:textId="77777777" w:rsidTr="00646B1F">
        <w:trPr>
          <w:trHeight w:val="300"/>
          <w:jc w:val="center"/>
        </w:trPr>
        <w:tc>
          <w:tcPr>
            <w:tcW w:w="1360" w:type="dxa"/>
            <w:noWrap/>
            <w:hideMark/>
          </w:tcPr>
          <w:p w14:paraId="2A134C7E" w14:textId="77777777" w:rsidR="00646B1F" w:rsidRPr="005A0222" w:rsidRDefault="00646B1F" w:rsidP="00646B1F">
            <w:pPr>
              <w:jc w:val="right"/>
              <w:rPr>
                <w:rFonts w:eastAsia="Times New Roman"/>
                <w:b/>
                <w:bCs/>
                <w:color w:val="000000"/>
                <w:sz w:val="22"/>
                <w:szCs w:val="22"/>
              </w:rPr>
            </w:pPr>
            <w:r w:rsidRPr="005A0222">
              <w:rPr>
                <w:rFonts w:eastAsia="Times New Roman"/>
                <w:b/>
                <w:bCs/>
                <w:color w:val="000000"/>
                <w:sz w:val="22"/>
                <w:szCs w:val="22"/>
              </w:rPr>
              <w:t>5</w:t>
            </w:r>
          </w:p>
        </w:tc>
        <w:tc>
          <w:tcPr>
            <w:tcW w:w="2000" w:type="dxa"/>
            <w:noWrap/>
            <w:hideMark/>
          </w:tcPr>
          <w:p w14:paraId="416A3572"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1</w:t>
            </w:r>
          </w:p>
        </w:tc>
        <w:tc>
          <w:tcPr>
            <w:tcW w:w="2000" w:type="dxa"/>
            <w:noWrap/>
            <w:hideMark/>
          </w:tcPr>
          <w:p w14:paraId="22912EAF"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0.01</w:t>
            </w:r>
          </w:p>
        </w:tc>
        <w:tc>
          <w:tcPr>
            <w:tcW w:w="2000" w:type="dxa"/>
            <w:noWrap/>
            <w:hideMark/>
          </w:tcPr>
          <w:p w14:paraId="36B8A200"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0</w:t>
            </w:r>
          </w:p>
        </w:tc>
      </w:tr>
      <w:tr w:rsidR="00646B1F" w:rsidRPr="00646B1F" w14:paraId="3B83B601" w14:textId="77777777" w:rsidTr="00646B1F">
        <w:trPr>
          <w:trHeight w:val="300"/>
          <w:jc w:val="center"/>
        </w:trPr>
        <w:tc>
          <w:tcPr>
            <w:tcW w:w="1360" w:type="dxa"/>
            <w:noWrap/>
            <w:hideMark/>
          </w:tcPr>
          <w:p w14:paraId="7D06609C" w14:textId="77777777" w:rsidR="00646B1F" w:rsidRPr="005A0222" w:rsidRDefault="00646B1F" w:rsidP="00646B1F">
            <w:pPr>
              <w:jc w:val="right"/>
              <w:rPr>
                <w:rFonts w:eastAsia="Times New Roman"/>
                <w:b/>
                <w:bCs/>
                <w:color w:val="000000"/>
                <w:sz w:val="22"/>
                <w:szCs w:val="22"/>
              </w:rPr>
            </w:pPr>
            <w:r w:rsidRPr="005A0222">
              <w:rPr>
                <w:rFonts w:eastAsia="Times New Roman"/>
                <w:b/>
                <w:bCs/>
                <w:color w:val="000000"/>
                <w:sz w:val="22"/>
                <w:szCs w:val="22"/>
              </w:rPr>
              <w:t>6</w:t>
            </w:r>
          </w:p>
        </w:tc>
        <w:tc>
          <w:tcPr>
            <w:tcW w:w="2000" w:type="dxa"/>
            <w:noWrap/>
            <w:hideMark/>
          </w:tcPr>
          <w:p w14:paraId="78B53003"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1</w:t>
            </w:r>
          </w:p>
        </w:tc>
        <w:tc>
          <w:tcPr>
            <w:tcW w:w="2000" w:type="dxa"/>
            <w:noWrap/>
            <w:hideMark/>
          </w:tcPr>
          <w:p w14:paraId="59FFE04B"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0.1</w:t>
            </w:r>
          </w:p>
        </w:tc>
        <w:tc>
          <w:tcPr>
            <w:tcW w:w="2000" w:type="dxa"/>
            <w:noWrap/>
            <w:hideMark/>
          </w:tcPr>
          <w:p w14:paraId="484C8B2A"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0</w:t>
            </w:r>
          </w:p>
        </w:tc>
      </w:tr>
      <w:tr w:rsidR="00646B1F" w:rsidRPr="00646B1F" w14:paraId="1C33B2CA" w14:textId="77777777" w:rsidTr="00646B1F">
        <w:trPr>
          <w:trHeight w:val="300"/>
          <w:jc w:val="center"/>
        </w:trPr>
        <w:tc>
          <w:tcPr>
            <w:tcW w:w="1360" w:type="dxa"/>
            <w:noWrap/>
            <w:hideMark/>
          </w:tcPr>
          <w:p w14:paraId="46EA25D8" w14:textId="77777777" w:rsidR="00646B1F" w:rsidRPr="005A0222" w:rsidRDefault="00646B1F" w:rsidP="00646B1F">
            <w:pPr>
              <w:jc w:val="right"/>
              <w:rPr>
                <w:rFonts w:eastAsia="Times New Roman"/>
                <w:b/>
                <w:bCs/>
                <w:color w:val="000000"/>
                <w:sz w:val="22"/>
                <w:szCs w:val="22"/>
              </w:rPr>
            </w:pPr>
            <w:r w:rsidRPr="005A0222">
              <w:rPr>
                <w:rFonts w:eastAsia="Times New Roman"/>
                <w:b/>
                <w:bCs/>
                <w:color w:val="000000"/>
                <w:sz w:val="22"/>
                <w:szCs w:val="22"/>
              </w:rPr>
              <w:t>7</w:t>
            </w:r>
          </w:p>
        </w:tc>
        <w:tc>
          <w:tcPr>
            <w:tcW w:w="2000" w:type="dxa"/>
            <w:noWrap/>
            <w:hideMark/>
          </w:tcPr>
          <w:p w14:paraId="1FBAB560"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1</w:t>
            </w:r>
          </w:p>
        </w:tc>
        <w:tc>
          <w:tcPr>
            <w:tcW w:w="2000" w:type="dxa"/>
            <w:noWrap/>
            <w:hideMark/>
          </w:tcPr>
          <w:p w14:paraId="58CCD88C"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10</w:t>
            </w:r>
          </w:p>
        </w:tc>
        <w:tc>
          <w:tcPr>
            <w:tcW w:w="2000" w:type="dxa"/>
            <w:noWrap/>
            <w:hideMark/>
          </w:tcPr>
          <w:p w14:paraId="459C674C"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0</w:t>
            </w:r>
          </w:p>
        </w:tc>
      </w:tr>
      <w:tr w:rsidR="00646B1F" w:rsidRPr="00646B1F" w14:paraId="21332C4D" w14:textId="77777777" w:rsidTr="00646B1F">
        <w:trPr>
          <w:trHeight w:val="300"/>
          <w:jc w:val="center"/>
        </w:trPr>
        <w:tc>
          <w:tcPr>
            <w:tcW w:w="1360" w:type="dxa"/>
            <w:noWrap/>
            <w:hideMark/>
          </w:tcPr>
          <w:p w14:paraId="065EC39B" w14:textId="77777777" w:rsidR="00646B1F" w:rsidRPr="005A0222" w:rsidRDefault="00646B1F" w:rsidP="00646B1F">
            <w:pPr>
              <w:jc w:val="right"/>
              <w:rPr>
                <w:rFonts w:eastAsia="Times New Roman"/>
                <w:b/>
                <w:bCs/>
                <w:color w:val="000000"/>
                <w:sz w:val="22"/>
                <w:szCs w:val="22"/>
              </w:rPr>
            </w:pPr>
            <w:r w:rsidRPr="005A0222">
              <w:rPr>
                <w:rFonts w:eastAsia="Times New Roman"/>
                <w:b/>
                <w:bCs/>
                <w:color w:val="000000"/>
                <w:sz w:val="22"/>
                <w:szCs w:val="22"/>
              </w:rPr>
              <w:t>8</w:t>
            </w:r>
          </w:p>
        </w:tc>
        <w:tc>
          <w:tcPr>
            <w:tcW w:w="2000" w:type="dxa"/>
            <w:noWrap/>
            <w:hideMark/>
          </w:tcPr>
          <w:p w14:paraId="7C82CB13"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1</w:t>
            </w:r>
          </w:p>
        </w:tc>
        <w:tc>
          <w:tcPr>
            <w:tcW w:w="2000" w:type="dxa"/>
            <w:noWrap/>
            <w:hideMark/>
          </w:tcPr>
          <w:p w14:paraId="40B599D4"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100</w:t>
            </w:r>
          </w:p>
        </w:tc>
        <w:tc>
          <w:tcPr>
            <w:tcW w:w="2000" w:type="dxa"/>
            <w:noWrap/>
            <w:hideMark/>
          </w:tcPr>
          <w:p w14:paraId="11DB32A9"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0</w:t>
            </w:r>
          </w:p>
        </w:tc>
      </w:tr>
      <w:tr w:rsidR="00646B1F" w:rsidRPr="00646B1F" w14:paraId="47D80650" w14:textId="77777777" w:rsidTr="00646B1F">
        <w:trPr>
          <w:trHeight w:val="300"/>
          <w:jc w:val="center"/>
        </w:trPr>
        <w:tc>
          <w:tcPr>
            <w:tcW w:w="1360" w:type="dxa"/>
            <w:noWrap/>
            <w:hideMark/>
          </w:tcPr>
          <w:p w14:paraId="43375493" w14:textId="77777777" w:rsidR="00646B1F" w:rsidRPr="005A0222" w:rsidRDefault="00646B1F" w:rsidP="00646B1F">
            <w:pPr>
              <w:jc w:val="right"/>
              <w:rPr>
                <w:rFonts w:eastAsia="Times New Roman"/>
                <w:b/>
                <w:bCs/>
                <w:color w:val="000000"/>
                <w:sz w:val="22"/>
                <w:szCs w:val="22"/>
              </w:rPr>
            </w:pPr>
            <w:r w:rsidRPr="005A0222">
              <w:rPr>
                <w:rFonts w:eastAsia="Times New Roman"/>
                <w:b/>
                <w:bCs/>
                <w:color w:val="000000"/>
                <w:sz w:val="22"/>
                <w:szCs w:val="22"/>
              </w:rPr>
              <w:t>9</w:t>
            </w:r>
          </w:p>
        </w:tc>
        <w:tc>
          <w:tcPr>
            <w:tcW w:w="2000" w:type="dxa"/>
            <w:noWrap/>
            <w:hideMark/>
          </w:tcPr>
          <w:p w14:paraId="3CB453A2"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1</w:t>
            </w:r>
          </w:p>
        </w:tc>
        <w:tc>
          <w:tcPr>
            <w:tcW w:w="2000" w:type="dxa"/>
            <w:noWrap/>
            <w:hideMark/>
          </w:tcPr>
          <w:p w14:paraId="6CF94B96"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0</w:t>
            </w:r>
          </w:p>
        </w:tc>
        <w:tc>
          <w:tcPr>
            <w:tcW w:w="2000" w:type="dxa"/>
            <w:noWrap/>
            <w:hideMark/>
          </w:tcPr>
          <w:p w14:paraId="32D59C40"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1</w:t>
            </w:r>
          </w:p>
        </w:tc>
      </w:tr>
      <w:tr w:rsidR="00646B1F" w:rsidRPr="00646B1F" w14:paraId="38FE53BE" w14:textId="77777777" w:rsidTr="00646B1F">
        <w:trPr>
          <w:trHeight w:val="300"/>
          <w:jc w:val="center"/>
        </w:trPr>
        <w:tc>
          <w:tcPr>
            <w:tcW w:w="1360" w:type="dxa"/>
            <w:noWrap/>
            <w:hideMark/>
          </w:tcPr>
          <w:p w14:paraId="4576F458" w14:textId="77777777" w:rsidR="00646B1F" w:rsidRPr="005A0222" w:rsidRDefault="00646B1F" w:rsidP="00646B1F">
            <w:pPr>
              <w:jc w:val="right"/>
              <w:rPr>
                <w:rFonts w:eastAsia="Times New Roman"/>
                <w:b/>
                <w:bCs/>
                <w:color w:val="000000"/>
                <w:sz w:val="22"/>
                <w:szCs w:val="22"/>
              </w:rPr>
            </w:pPr>
            <w:r w:rsidRPr="005A0222">
              <w:rPr>
                <w:rFonts w:eastAsia="Times New Roman"/>
                <w:b/>
                <w:bCs/>
                <w:color w:val="000000"/>
                <w:sz w:val="22"/>
                <w:szCs w:val="22"/>
              </w:rPr>
              <w:t>10</w:t>
            </w:r>
          </w:p>
        </w:tc>
        <w:tc>
          <w:tcPr>
            <w:tcW w:w="2000" w:type="dxa"/>
            <w:noWrap/>
            <w:hideMark/>
          </w:tcPr>
          <w:p w14:paraId="7F88A02B"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1</w:t>
            </w:r>
          </w:p>
        </w:tc>
        <w:tc>
          <w:tcPr>
            <w:tcW w:w="2000" w:type="dxa"/>
            <w:noWrap/>
            <w:hideMark/>
          </w:tcPr>
          <w:p w14:paraId="37758769"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0</w:t>
            </w:r>
          </w:p>
        </w:tc>
        <w:tc>
          <w:tcPr>
            <w:tcW w:w="2000" w:type="dxa"/>
            <w:noWrap/>
            <w:hideMark/>
          </w:tcPr>
          <w:p w14:paraId="32D88F4D"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0.01</w:t>
            </w:r>
          </w:p>
        </w:tc>
      </w:tr>
      <w:tr w:rsidR="00646B1F" w:rsidRPr="00646B1F" w14:paraId="21925C8E" w14:textId="77777777" w:rsidTr="00646B1F">
        <w:trPr>
          <w:trHeight w:val="300"/>
          <w:jc w:val="center"/>
        </w:trPr>
        <w:tc>
          <w:tcPr>
            <w:tcW w:w="1360" w:type="dxa"/>
            <w:noWrap/>
            <w:hideMark/>
          </w:tcPr>
          <w:p w14:paraId="0FDF608A" w14:textId="77777777" w:rsidR="00646B1F" w:rsidRPr="005A0222" w:rsidRDefault="00646B1F" w:rsidP="00646B1F">
            <w:pPr>
              <w:jc w:val="right"/>
              <w:rPr>
                <w:rFonts w:eastAsia="Times New Roman"/>
                <w:b/>
                <w:bCs/>
                <w:color w:val="000000"/>
                <w:sz w:val="22"/>
                <w:szCs w:val="22"/>
              </w:rPr>
            </w:pPr>
            <w:r w:rsidRPr="005A0222">
              <w:rPr>
                <w:rFonts w:eastAsia="Times New Roman"/>
                <w:b/>
                <w:bCs/>
                <w:color w:val="000000"/>
                <w:sz w:val="22"/>
                <w:szCs w:val="22"/>
              </w:rPr>
              <w:t>11</w:t>
            </w:r>
          </w:p>
        </w:tc>
        <w:tc>
          <w:tcPr>
            <w:tcW w:w="2000" w:type="dxa"/>
            <w:noWrap/>
            <w:hideMark/>
          </w:tcPr>
          <w:p w14:paraId="078750AC"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1</w:t>
            </w:r>
          </w:p>
        </w:tc>
        <w:tc>
          <w:tcPr>
            <w:tcW w:w="2000" w:type="dxa"/>
            <w:noWrap/>
            <w:hideMark/>
          </w:tcPr>
          <w:p w14:paraId="6D2E9559"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0</w:t>
            </w:r>
          </w:p>
        </w:tc>
        <w:tc>
          <w:tcPr>
            <w:tcW w:w="2000" w:type="dxa"/>
            <w:noWrap/>
            <w:hideMark/>
          </w:tcPr>
          <w:p w14:paraId="2F246062"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0.1</w:t>
            </w:r>
          </w:p>
        </w:tc>
      </w:tr>
      <w:tr w:rsidR="00646B1F" w:rsidRPr="00646B1F" w14:paraId="2E6F9AB6" w14:textId="77777777" w:rsidTr="00646B1F">
        <w:trPr>
          <w:trHeight w:val="300"/>
          <w:jc w:val="center"/>
        </w:trPr>
        <w:tc>
          <w:tcPr>
            <w:tcW w:w="1360" w:type="dxa"/>
            <w:noWrap/>
            <w:hideMark/>
          </w:tcPr>
          <w:p w14:paraId="06F57BF8" w14:textId="77777777" w:rsidR="00646B1F" w:rsidRPr="005A0222" w:rsidRDefault="00646B1F" w:rsidP="00646B1F">
            <w:pPr>
              <w:jc w:val="right"/>
              <w:rPr>
                <w:rFonts w:eastAsia="Times New Roman"/>
                <w:b/>
                <w:bCs/>
                <w:color w:val="000000"/>
                <w:sz w:val="22"/>
                <w:szCs w:val="22"/>
              </w:rPr>
            </w:pPr>
            <w:r w:rsidRPr="005A0222">
              <w:rPr>
                <w:rFonts w:eastAsia="Times New Roman"/>
                <w:b/>
                <w:bCs/>
                <w:color w:val="000000"/>
                <w:sz w:val="22"/>
                <w:szCs w:val="22"/>
              </w:rPr>
              <w:t>12</w:t>
            </w:r>
          </w:p>
        </w:tc>
        <w:tc>
          <w:tcPr>
            <w:tcW w:w="2000" w:type="dxa"/>
            <w:noWrap/>
            <w:hideMark/>
          </w:tcPr>
          <w:p w14:paraId="12A19E68"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1</w:t>
            </w:r>
          </w:p>
        </w:tc>
        <w:tc>
          <w:tcPr>
            <w:tcW w:w="2000" w:type="dxa"/>
            <w:noWrap/>
            <w:hideMark/>
          </w:tcPr>
          <w:p w14:paraId="5D46AFEE"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0</w:t>
            </w:r>
          </w:p>
        </w:tc>
        <w:tc>
          <w:tcPr>
            <w:tcW w:w="2000" w:type="dxa"/>
            <w:noWrap/>
            <w:hideMark/>
          </w:tcPr>
          <w:p w14:paraId="7BD8277B"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10</w:t>
            </w:r>
          </w:p>
        </w:tc>
      </w:tr>
      <w:tr w:rsidR="00646B1F" w:rsidRPr="00646B1F" w14:paraId="34A0AEDE" w14:textId="77777777" w:rsidTr="00646B1F">
        <w:trPr>
          <w:trHeight w:val="300"/>
          <w:jc w:val="center"/>
        </w:trPr>
        <w:tc>
          <w:tcPr>
            <w:tcW w:w="1360" w:type="dxa"/>
            <w:noWrap/>
            <w:hideMark/>
          </w:tcPr>
          <w:p w14:paraId="0A8F09DE" w14:textId="77777777" w:rsidR="00646B1F" w:rsidRPr="005A0222" w:rsidRDefault="00646B1F" w:rsidP="00646B1F">
            <w:pPr>
              <w:jc w:val="right"/>
              <w:rPr>
                <w:rFonts w:eastAsia="Times New Roman"/>
                <w:b/>
                <w:bCs/>
                <w:color w:val="000000"/>
                <w:sz w:val="22"/>
                <w:szCs w:val="22"/>
              </w:rPr>
            </w:pPr>
            <w:r w:rsidRPr="005A0222">
              <w:rPr>
                <w:rFonts w:eastAsia="Times New Roman"/>
                <w:b/>
                <w:bCs/>
                <w:color w:val="000000"/>
                <w:sz w:val="22"/>
                <w:szCs w:val="22"/>
              </w:rPr>
              <w:t>13</w:t>
            </w:r>
          </w:p>
        </w:tc>
        <w:tc>
          <w:tcPr>
            <w:tcW w:w="2000" w:type="dxa"/>
            <w:noWrap/>
            <w:hideMark/>
          </w:tcPr>
          <w:p w14:paraId="2C7A43A5"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1</w:t>
            </w:r>
          </w:p>
        </w:tc>
        <w:tc>
          <w:tcPr>
            <w:tcW w:w="2000" w:type="dxa"/>
            <w:noWrap/>
            <w:hideMark/>
          </w:tcPr>
          <w:p w14:paraId="6981DB0B"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0</w:t>
            </w:r>
          </w:p>
        </w:tc>
        <w:tc>
          <w:tcPr>
            <w:tcW w:w="2000" w:type="dxa"/>
            <w:noWrap/>
            <w:hideMark/>
          </w:tcPr>
          <w:p w14:paraId="35BD277D" w14:textId="77777777" w:rsidR="00646B1F" w:rsidRPr="005A0222" w:rsidRDefault="00646B1F" w:rsidP="00646B1F">
            <w:pPr>
              <w:jc w:val="center"/>
              <w:rPr>
                <w:rFonts w:eastAsia="Times New Roman"/>
                <w:color w:val="000000"/>
                <w:sz w:val="22"/>
                <w:szCs w:val="22"/>
              </w:rPr>
            </w:pPr>
            <w:r w:rsidRPr="005A0222">
              <w:rPr>
                <w:rFonts w:eastAsia="Times New Roman"/>
                <w:color w:val="000000"/>
                <w:sz w:val="22"/>
                <w:szCs w:val="22"/>
              </w:rPr>
              <w:t>100</w:t>
            </w:r>
          </w:p>
        </w:tc>
      </w:tr>
    </w:tbl>
    <w:p w14:paraId="496563F0" w14:textId="77777777" w:rsidR="00614BF7" w:rsidRPr="003B7321" w:rsidRDefault="00614BF7" w:rsidP="00614BF7">
      <w:pPr>
        <w:spacing w:line="360" w:lineRule="auto"/>
        <w:ind w:firstLine="720"/>
      </w:pPr>
    </w:p>
    <w:p w14:paraId="2954130C" w14:textId="77777777" w:rsidR="008E545E" w:rsidRDefault="008E545E">
      <w:pPr>
        <w:rPr>
          <w:rFonts w:eastAsia="Times New Roman" w:cs="Times New Roman"/>
          <w:b/>
          <w:caps/>
          <w:sz w:val="28"/>
        </w:rPr>
      </w:pPr>
      <w:bookmarkStart w:id="60" w:name="_Toc511036650"/>
      <w:r>
        <w:br w:type="page"/>
      </w:r>
    </w:p>
    <w:p w14:paraId="005CC924" w14:textId="6A7615C3" w:rsidR="008E545E" w:rsidRDefault="008E545E" w:rsidP="008E545E">
      <w:pPr>
        <w:pStyle w:val="BlankPage"/>
        <w:rPr>
          <w:sz w:val="28"/>
        </w:rPr>
      </w:pPr>
      <w:r>
        <w:lastRenderedPageBreak/>
        <w:t>THIS PAGE INTENTIONALLY LEFT BLANK</w:t>
      </w:r>
      <w:r>
        <w:br w:type="page"/>
      </w:r>
    </w:p>
    <w:p w14:paraId="06D2B344" w14:textId="54EC17E0" w:rsidR="009537FC" w:rsidRDefault="009537FC" w:rsidP="007831DE">
      <w:pPr>
        <w:pStyle w:val="Heading1"/>
        <w:numPr>
          <w:ilvl w:val="0"/>
          <w:numId w:val="1"/>
        </w:numPr>
      </w:pPr>
      <w:bookmarkStart w:id="61" w:name="_Toc514246772"/>
      <w:r>
        <w:lastRenderedPageBreak/>
        <w:t>simulation results and analysis</w:t>
      </w:r>
      <w:bookmarkEnd w:id="60"/>
      <w:bookmarkEnd w:id="61"/>
    </w:p>
    <w:p w14:paraId="5C33F897" w14:textId="3AF9FC81" w:rsidR="009537FC" w:rsidRPr="007401DD" w:rsidRDefault="009537FC" w:rsidP="007401DD">
      <w:pPr>
        <w:pStyle w:val="Heading2"/>
      </w:pPr>
      <w:bookmarkStart w:id="62" w:name="_Toc511036651"/>
      <w:bookmarkStart w:id="63" w:name="_Toc514246773"/>
      <w:r w:rsidRPr="007401DD">
        <w:t>simulation setup</w:t>
      </w:r>
      <w:bookmarkEnd w:id="62"/>
      <w:bookmarkEnd w:id="63"/>
    </w:p>
    <w:p w14:paraId="389870B0" w14:textId="10360356" w:rsidR="00E614FC" w:rsidRDefault="004765B4" w:rsidP="006165AD">
      <w:pPr>
        <w:pStyle w:val="AllParagraph"/>
      </w:pPr>
      <w:r>
        <w:t xml:space="preserve">Both </w:t>
      </w:r>
      <w:r w:rsidR="00E614FC">
        <w:t xml:space="preserve">MATLAB and Simulink </w:t>
      </w:r>
      <w:r>
        <w:t xml:space="preserve">were </w:t>
      </w:r>
      <w:r w:rsidR="00E614FC">
        <w:t>the software chosen to conduct the numerical and simulation based testing. MATLAB was utilized for iteration scripting, result analyses, plotting and data export. Simulink was the model-based framework for building the control process and</w:t>
      </w:r>
      <w:r w:rsidR="00CB6D07">
        <w:t xml:space="preserve"> conducting the tests. Figures</w:t>
      </w:r>
      <w:r w:rsidR="00787247">
        <w:t xml:space="preserve"> 8–1</w:t>
      </w:r>
      <w:r w:rsidR="00CB6D07">
        <w:t>1</w:t>
      </w:r>
      <w:r w:rsidR="00E614FC">
        <w:t xml:space="preserve"> represent portions and examples of actual Simulink block diagrams that were used for numerical testing. </w:t>
      </w:r>
    </w:p>
    <w:p w14:paraId="74F5965F" w14:textId="2280E287" w:rsidR="00E614FC" w:rsidRDefault="00E614FC" w:rsidP="005544D9">
      <w:pPr>
        <w:pStyle w:val="Image"/>
      </w:pPr>
      <w:r w:rsidRPr="005544D9">
        <w:rPr>
          <w:lang w:eastAsia="en-US"/>
        </w:rPr>
        <w:drawing>
          <wp:inline distT="0" distB="0" distL="0" distR="0" wp14:anchorId="03CD8738" wp14:editId="625DF66B">
            <wp:extent cx="5486400" cy="23260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verall_coupled.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91462" cy="2328151"/>
                    </a:xfrm>
                    <a:prstGeom prst="rect">
                      <a:avLst/>
                    </a:prstGeom>
                  </pic:spPr>
                </pic:pic>
              </a:graphicData>
            </a:graphic>
          </wp:inline>
        </w:drawing>
      </w:r>
    </w:p>
    <w:p w14:paraId="457F1CE7" w14:textId="13C9294D" w:rsidR="00E614FC" w:rsidRDefault="00E614FC" w:rsidP="007D010B">
      <w:pPr>
        <w:pStyle w:val="FigureTitle"/>
      </w:pPr>
      <w:bookmarkStart w:id="64" w:name="_Toc514246805"/>
      <w:r>
        <w:t>Complete Simulation Model</w:t>
      </w:r>
      <w:r w:rsidR="008E545E">
        <w:t>—</w:t>
      </w:r>
      <w:r>
        <w:t>Top Layer</w:t>
      </w:r>
      <w:bookmarkEnd w:id="64"/>
    </w:p>
    <w:p w14:paraId="5B527823" w14:textId="242E9330" w:rsidR="004C11E9" w:rsidRDefault="004C11E9" w:rsidP="005544D9">
      <w:pPr>
        <w:pStyle w:val="Image"/>
      </w:pPr>
      <w:r w:rsidRPr="005544D9">
        <w:rPr>
          <w:lang w:eastAsia="en-US"/>
        </w:rPr>
        <w:lastRenderedPageBreak/>
        <w:drawing>
          <wp:inline distT="0" distB="0" distL="0" distR="0" wp14:anchorId="6673A7AE" wp14:editId="58D44416">
            <wp:extent cx="4065385" cy="27116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D.jpg"/>
                    <pic:cNvPicPr/>
                  </pic:nvPicPr>
                  <pic:blipFill>
                    <a:blip r:embed="rId118">
                      <a:extLst>
                        <a:ext uri="{28A0092B-C50C-407E-A947-70E740481C1C}">
                          <a14:useLocalDpi xmlns:a14="http://schemas.microsoft.com/office/drawing/2010/main" val="0"/>
                        </a:ext>
                      </a:extLst>
                    </a:blip>
                    <a:stretch>
                      <a:fillRect/>
                    </a:stretch>
                  </pic:blipFill>
                  <pic:spPr>
                    <a:xfrm>
                      <a:off x="0" y="0"/>
                      <a:ext cx="4082551" cy="2723119"/>
                    </a:xfrm>
                    <a:prstGeom prst="rect">
                      <a:avLst/>
                    </a:prstGeom>
                  </pic:spPr>
                </pic:pic>
              </a:graphicData>
            </a:graphic>
          </wp:inline>
        </w:drawing>
      </w:r>
    </w:p>
    <w:p w14:paraId="29D14DCA" w14:textId="1C1A2AD4" w:rsidR="004C11E9" w:rsidRDefault="004C11E9" w:rsidP="007D010B">
      <w:pPr>
        <w:pStyle w:val="FigureTitle"/>
        <w:rPr>
          <w:lang w:eastAsia="ko-KR"/>
        </w:rPr>
      </w:pPr>
      <w:bookmarkStart w:id="65" w:name="_Toc514246806"/>
      <w:r>
        <w:rPr>
          <w:lang w:eastAsia="ko-KR"/>
        </w:rPr>
        <w:t>PID Controller</w:t>
      </w:r>
      <w:r w:rsidR="008E545E">
        <w:rPr>
          <w:lang w:eastAsia="ko-KR"/>
        </w:rPr>
        <w:t>—</w:t>
      </w:r>
      <w:r>
        <w:rPr>
          <w:lang w:eastAsia="ko-KR"/>
        </w:rPr>
        <w:t>Sub-Layer</w:t>
      </w:r>
      <w:bookmarkEnd w:id="65"/>
    </w:p>
    <w:p w14:paraId="2DE0A74D" w14:textId="4BF341C5" w:rsidR="004C11E9" w:rsidRDefault="004C11E9" w:rsidP="005544D9">
      <w:pPr>
        <w:pStyle w:val="Image"/>
      </w:pPr>
      <w:r w:rsidRPr="005544D9">
        <w:rPr>
          <w:lang w:eastAsia="en-US"/>
        </w:rPr>
        <w:drawing>
          <wp:inline distT="0" distB="0" distL="0" distR="0" wp14:anchorId="7AA27238" wp14:editId="2B3CA6DD">
            <wp:extent cx="5987836" cy="256978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V_simulation.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000743" cy="2575319"/>
                    </a:xfrm>
                    <a:prstGeom prst="rect">
                      <a:avLst/>
                    </a:prstGeom>
                  </pic:spPr>
                </pic:pic>
              </a:graphicData>
            </a:graphic>
          </wp:inline>
        </w:drawing>
      </w:r>
    </w:p>
    <w:p w14:paraId="4E2F0AF1" w14:textId="64BCA986" w:rsidR="004C11E9" w:rsidRDefault="004C11E9" w:rsidP="007D010B">
      <w:pPr>
        <w:pStyle w:val="FigureTitle"/>
        <w:rPr>
          <w:lang w:eastAsia="ko-KR"/>
        </w:rPr>
      </w:pPr>
      <w:bookmarkStart w:id="66" w:name="_Toc514246807"/>
      <w:r>
        <w:rPr>
          <w:lang w:eastAsia="ko-KR"/>
        </w:rPr>
        <w:t>USV Simulation Model</w:t>
      </w:r>
      <w:r w:rsidR="008E545E">
        <w:rPr>
          <w:lang w:eastAsia="ko-KR"/>
        </w:rPr>
        <w:t>—</w:t>
      </w:r>
      <w:r>
        <w:rPr>
          <w:lang w:eastAsia="ko-KR"/>
        </w:rPr>
        <w:t>Sub-Layer</w:t>
      </w:r>
      <w:bookmarkEnd w:id="66"/>
    </w:p>
    <w:p w14:paraId="73BF0798" w14:textId="71C85EF3" w:rsidR="00A53FDC" w:rsidRDefault="00A53FDC" w:rsidP="005544D9">
      <w:pPr>
        <w:pStyle w:val="Image"/>
      </w:pPr>
      <w:r w:rsidRPr="005544D9">
        <w:rPr>
          <w:lang w:eastAsia="en-US"/>
        </w:rPr>
        <w:lastRenderedPageBreak/>
        <w:drawing>
          <wp:inline distT="0" distB="0" distL="0" distR="0" wp14:anchorId="00A515DD" wp14:editId="1A12C6AA">
            <wp:extent cx="4540469" cy="3294993"/>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V_EOM.jpg"/>
                    <pic:cNvPicPr/>
                  </pic:nvPicPr>
                  <pic:blipFill>
                    <a:blip r:embed="rId120">
                      <a:extLst>
                        <a:ext uri="{28A0092B-C50C-407E-A947-70E740481C1C}">
                          <a14:useLocalDpi xmlns:a14="http://schemas.microsoft.com/office/drawing/2010/main" val="0"/>
                        </a:ext>
                      </a:extLst>
                    </a:blip>
                    <a:stretch>
                      <a:fillRect/>
                    </a:stretch>
                  </pic:blipFill>
                  <pic:spPr>
                    <a:xfrm>
                      <a:off x="0" y="0"/>
                      <a:ext cx="4551338" cy="3302880"/>
                    </a:xfrm>
                    <a:prstGeom prst="rect">
                      <a:avLst/>
                    </a:prstGeom>
                  </pic:spPr>
                </pic:pic>
              </a:graphicData>
            </a:graphic>
          </wp:inline>
        </w:drawing>
      </w:r>
    </w:p>
    <w:p w14:paraId="2EEF9175" w14:textId="57EE492D" w:rsidR="00A53FDC" w:rsidRDefault="00BE6252" w:rsidP="007D010B">
      <w:pPr>
        <w:pStyle w:val="FigureTitle"/>
        <w:rPr>
          <w:lang w:eastAsia="ko-KR"/>
        </w:rPr>
      </w:pPr>
      <w:bookmarkStart w:id="67" w:name="_Toc514246808"/>
      <w:r>
        <w:rPr>
          <w:lang w:eastAsia="ko-KR"/>
        </w:rPr>
        <w:t>USV Equations of Motion</w:t>
      </w:r>
      <w:r w:rsidR="008E545E">
        <w:rPr>
          <w:lang w:eastAsia="ko-KR"/>
        </w:rPr>
        <w:t>—</w:t>
      </w:r>
      <w:r>
        <w:rPr>
          <w:lang w:eastAsia="ko-KR"/>
        </w:rPr>
        <w:t>Sub-Layer</w:t>
      </w:r>
      <w:bookmarkEnd w:id="67"/>
    </w:p>
    <w:p w14:paraId="6D714650" w14:textId="0E5CEEEC" w:rsidR="00683E08" w:rsidRPr="007401DD" w:rsidRDefault="00683E08" w:rsidP="007401DD">
      <w:pPr>
        <w:pStyle w:val="Heading2"/>
      </w:pPr>
      <w:bookmarkStart w:id="68" w:name="_Toc511036652"/>
      <w:bookmarkStart w:id="69" w:name="_Toc514246774"/>
      <w:r w:rsidRPr="007401DD">
        <w:t>MODEL VERIFICATION</w:t>
      </w:r>
      <w:bookmarkEnd w:id="69"/>
    </w:p>
    <w:p w14:paraId="5CCA8F9F" w14:textId="1A526719" w:rsidR="009E6B7D" w:rsidRDefault="00683E08" w:rsidP="006165AD">
      <w:pPr>
        <w:pStyle w:val="AllParagraph"/>
      </w:pPr>
      <w:r>
        <w:t xml:space="preserve">A Simulink verification of the open-loop system </w:t>
      </w:r>
      <w:r w:rsidRPr="007F3367">
        <w:t xml:space="preserve">(see Figure </w:t>
      </w:r>
      <w:r w:rsidR="00CB6D07">
        <w:t>13</w:t>
      </w:r>
      <w:r w:rsidRPr="007F3367">
        <w:t>)</w:t>
      </w:r>
      <w:r>
        <w:t xml:space="preserve"> was conducted to ensure validity of the USV model prior to conducting feedback co</w:t>
      </w:r>
      <w:r w:rsidR="005544D9">
        <w:t xml:space="preserve">ntrol testing. </w:t>
      </w:r>
      <w:r w:rsidR="009E6B7D">
        <w:t>Simulations were conducted over a range of</w:t>
      </w:r>
      <w:r w:rsidR="00CB6D07">
        <w:t xml:space="preserve"> motor</w:t>
      </w:r>
      <w:r w:rsidR="009E6B7D">
        <w:t xml:space="preserve"> commands, </w:t>
      </w:r>
      <w:r w:rsidR="00CB6D07">
        <w:t>[0.0 to 1.0]</w:t>
      </w:r>
      <w:r w:rsidR="009E6B7D">
        <w:t xml:space="preserve">, which were converted to forces utilizing the </w:t>
      </w:r>
      <w:r w:rsidR="00CB6D07">
        <w:t>same relationship displayed in Figure 7.</w:t>
      </w:r>
      <w:r w:rsidR="00AE43EE">
        <w:t xml:space="preserve"> </w:t>
      </w:r>
      <w:r w:rsidR="00CB6D07">
        <w:t>Table 7</w:t>
      </w:r>
      <w:r w:rsidR="009E6B7D">
        <w:t xml:space="preserve"> displays the numerical results of these tests.</w:t>
      </w:r>
      <w:r w:rsidR="00AE43EE">
        <w:t xml:space="preserve"> </w:t>
      </w:r>
      <w:r w:rsidR="00E117F4">
        <w:t xml:space="preserve">This data was then compared to the experimental results </w:t>
      </w:r>
      <w:r w:rsidR="007F3367">
        <w:t xml:space="preserve">from Manzini who had correlated steady linear and angular velocity to thrust generation from the KF-USV in order to estimate the drag coefficient. Manzini conducted three variations of curve fitting, </w:t>
      </w:r>
      <w:r w:rsidR="007F3367" w:rsidRPr="007F3367">
        <w:rPr>
          <w:position w:val="-12"/>
        </w:rPr>
        <w:object w:dxaOrig="5100" w:dyaOrig="380" w14:anchorId="63766A87">
          <v:shape id="_x0000_i1075" type="#_x0000_t75" style="width:254.7pt;height:19.7pt" o:ole="">
            <v:imagedata r:id="rId121" o:title=""/>
          </v:shape>
          <o:OLEObject Type="Embed" ProgID="Equation.DSMT4" ShapeID="_x0000_i1075" DrawAspect="Content" ObjectID="_1587989622" r:id="rId122"/>
        </w:object>
      </w:r>
      <w:r w:rsidR="007F3367">
        <w:t xml:space="preserve">, for the linear and angular velocity data respectively. The quadratic only form, </w:t>
      </w:r>
      <w:r w:rsidR="007F3367" w:rsidRPr="007F3367">
        <w:rPr>
          <w:position w:val="-10"/>
        </w:rPr>
        <w:object w:dxaOrig="1060" w:dyaOrig="360" w14:anchorId="2B530E41">
          <v:shape id="_x0000_i1076" type="#_x0000_t75" style="width:52.3pt;height:19pt" o:ole="">
            <v:imagedata r:id="rId123" o:title=""/>
          </v:shape>
          <o:OLEObject Type="Embed" ProgID="Equation.DSMT4" ShapeID="_x0000_i1076" DrawAspect="Content" ObjectID="_1587989623" r:id="rId124"/>
        </w:object>
      </w:r>
      <w:r w:rsidR="007F3367">
        <w:t xml:space="preserve">, formed the best fit for both cases and the coefficient, </w:t>
      </w:r>
      <w:r w:rsidR="007F3367">
        <w:rPr>
          <w:i/>
        </w:rPr>
        <w:t>a</w:t>
      </w:r>
      <w:r w:rsidR="007F3367">
        <w:t xml:space="preserve">, was the basis of the quadratic drag terms identified </w:t>
      </w:r>
      <w:r w:rsidR="006D2B3A">
        <w:t xml:space="preserve">in </w:t>
      </w:r>
      <w:r w:rsidR="007F3367">
        <w:t>Table 2.</w:t>
      </w:r>
      <w:r w:rsidR="00AE43EE">
        <w:t xml:space="preserve"> </w:t>
      </w:r>
      <w:r w:rsidR="00CB6D07">
        <w:t>Figure 12</w:t>
      </w:r>
      <w:r w:rsidR="002453DB">
        <w:t xml:space="preserve"> confirms and validates that the numerical model matches the assumptions stated in previous sections. </w:t>
      </w:r>
    </w:p>
    <w:p w14:paraId="218FFCE8" w14:textId="77777777" w:rsidR="00E117F4" w:rsidRDefault="00E117F4" w:rsidP="00683E08">
      <w:pPr>
        <w:spacing w:line="360" w:lineRule="auto"/>
      </w:pPr>
    </w:p>
    <w:p w14:paraId="034E73ED" w14:textId="58CD634E" w:rsidR="00E117F4" w:rsidRDefault="00E117F4" w:rsidP="00AE43EE">
      <w:pPr>
        <w:pStyle w:val="TableTitle"/>
      </w:pPr>
      <w:bookmarkStart w:id="70" w:name="_Toc514246855"/>
      <w:r>
        <w:lastRenderedPageBreak/>
        <w:t>Model Verification Results</w:t>
      </w:r>
      <w:bookmarkEnd w:id="70"/>
    </w:p>
    <w:tbl>
      <w:tblPr>
        <w:tblStyle w:val="TableGrid"/>
        <w:tblW w:w="0" w:type="auto"/>
        <w:tblLook w:val="04A0" w:firstRow="1" w:lastRow="0" w:firstColumn="1" w:lastColumn="0" w:noHBand="0" w:noVBand="1"/>
      </w:tblPr>
      <w:tblGrid>
        <w:gridCol w:w="1302"/>
        <w:gridCol w:w="712"/>
        <w:gridCol w:w="742"/>
        <w:gridCol w:w="742"/>
        <w:gridCol w:w="742"/>
        <w:gridCol w:w="742"/>
        <w:gridCol w:w="742"/>
        <w:gridCol w:w="742"/>
        <w:gridCol w:w="742"/>
        <w:gridCol w:w="711"/>
        <w:gridCol w:w="711"/>
      </w:tblGrid>
      <w:tr w:rsidR="00E117F4" w14:paraId="440FBF3F" w14:textId="07E13E06" w:rsidTr="00BF0711">
        <w:tc>
          <w:tcPr>
            <w:tcW w:w="1435" w:type="dxa"/>
          </w:tcPr>
          <w:p w14:paraId="75562EED" w14:textId="7E3E3F70" w:rsidR="00E117F4" w:rsidRPr="00E117F4" w:rsidRDefault="00E117F4" w:rsidP="00E117F4">
            <w:pPr>
              <w:spacing w:line="360" w:lineRule="auto"/>
              <w:rPr>
                <w:b/>
                <w:sz w:val="18"/>
                <w:szCs w:val="18"/>
              </w:rPr>
            </w:pPr>
            <w:r w:rsidRPr="00E117F4">
              <w:rPr>
                <w:b/>
                <w:sz w:val="18"/>
                <w:szCs w:val="18"/>
              </w:rPr>
              <w:t>Thrust Cmd</w:t>
            </w:r>
          </w:p>
        </w:tc>
        <w:tc>
          <w:tcPr>
            <w:tcW w:w="511" w:type="dxa"/>
          </w:tcPr>
          <w:p w14:paraId="06533D3A" w14:textId="2B921179" w:rsidR="00E117F4" w:rsidRPr="005D77B7" w:rsidRDefault="00E117F4" w:rsidP="005D77B7">
            <w:pPr>
              <w:spacing w:line="360" w:lineRule="auto"/>
              <w:jc w:val="center"/>
              <w:rPr>
                <w:sz w:val="18"/>
                <w:szCs w:val="18"/>
              </w:rPr>
            </w:pPr>
            <w:r w:rsidRPr="005D77B7">
              <w:rPr>
                <w:sz w:val="18"/>
                <w:szCs w:val="18"/>
              </w:rPr>
              <w:t>0.1</w:t>
            </w:r>
          </w:p>
        </w:tc>
        <w:tc>
          <w:tcPr>
            <w:tcW w:w="751" w:type="dxa"/>
          </w:tcPr>
          <w:p w14:paraId="426088C0" w14:textId="74C99A1F" w:rsidR="00E117F4" w:rsidRPr="005D77B7" w:rsidRDefault="00E117F4" w:rsidP="005D77B7">
            <w:pPr>
              <w:spacing w:line="360" w:lineRule="auto"/>
              <w:jc w:val="center"/>
              <w:rPr>
                <w:sz w:val="18"/>
                <w:szCs w:val="18"/>
              </w:rPr>
            </w:pPr>
            <w:r w:rsidRPr="005D77B7">
              <w:rPr>
                <w:sz w:val="18"/>
                <w:szCs w:val="18"/>
              </w:rPr>
              <w:t>0.2</w:t>
            </w:r>
          </w:p>
        </w:tc>
        <w:tc>
          <w:tcPr>
            <w:tcW w:w="751" w:type="dxa"/>
          </w:tcPr>
          <w:p w14:paraId="0C6B0DD0" w14:textId="1117FDD7" w:rsidR="00E117F4" w:rsidRPr="005D77B7" w:rsidRDefault="00E117F4" w:rsidP="005D77B7">
            <w:pPr>
              <w:spacing w:line="360" w:lineRule="auto"/>
              <w:jc w:val="center"/>
              <w:rPr>
                <w:sz w:val="18"/>
                <w:szCs w:val="18"/>
              </w:rPr>
            </w:pPr>
            <w:r w:rsidRPr="005D77B7">
              <w:rPr>
                <w:sz w:val="18"/>
                <w:szCs w:val="18"/>
              </w:rPr>
              <w:t>0.3</w:t>
            </w:r>
          </w:p>
        </w:tc>
        <w:tc>
          <w:tcPr>
            <w:tcW w:w="752" w:type="dxa"/>
          </w:tcPr>
          <w:p w14:paraId="01FD92CC" w14:textId="7C7F41F3" w:rsidR="00E117F4" w:rsidRPr="005D77B7" w:rsidRDefault="00E117F4" w:rsidP="005D77B7">
            <w:pPr>
              <w:spacing w:line="360" w:lineRule="auto"/>
              <w:jc w:val="center"/>
              <w:rPr>
                <w:sz w:val="18"/>
                <w:szCs w:val="18"/>
              </w:rPr>
            </w:pPr>
            <w:r w:rsidRPr="005D77B7">
              <w:rPr>
                <w:sz w:val="18"/>
                <w:szCs w:val="18"/>
              </w:rPr>
              <w:t>0.4</w:t>
            </w:r>
          </w:p>
        </w:tc>
        <w:tc>
          <w:tcPr>
            <w:tcW w:w="752" w:type="dxa"/>
          </w:tcPr>
          <w:p w14:paraId="77F5525B" w14:textId="40294744" w:rsidR="00E117F4" w:rsidRPr="005D77B7" w:rsidRDefault="00E117F4" w:rsidP="005D77B7">
            <w:pPr>
              <w:spacing w:line="360" w:lineRule="auto"/>
              <w:jc w:val="center"/>
              <w:rPr>
                <w:sz w:val="18"/>
                <w:szCs w:val="18"/>
              </w:rPr>
            </w:pPr>
            <w:r w:rsidRPr="005D77B7">
              <w:rPr>
                <w:sz w:val="18"/>
                <w:szCs w:val="18"/>
              </w:rPr>
              <w:t>0.5</w:t>
            </w:r>
          </w:p>
        </w:tc>
        <w:tc>
          <w:tcPr>
            <w:tcW w:w="752" w:type="dxa"/>
          </w:tcPr>
          <w:p w14:paraId="19655A62" w14:textId="346E1CB0" w:rsidR="00E117F4" w:rsidRPr="005D77B7" w:rsidRDefault="00E117F4" w:rsidP="005D77B7">
            <w:pPr>
              <w:spacing w:line="360" w:lineRule="auto"/>
              <w:jc w:val="center"/>
              <w:rPr>
                <w:sz w:val="18"/>
                <w:szCs w:val="18"/>
              </w:rPr>
            </w:pPr>
            <w:r w:rsidRPr="005D77B7">
              <w:rPr>
                <w:sz w:val="18"/>
                <w:szCs w:val="18"/>
              </w:rPr>
              <w:t>0.6</w:t>
            </w:r>
          </w:p>
        </w:tc>
        <w:tc>
          <w:tcPr>
            <w:tcW w:w="752" w:type="dxa"/>
          </w:tcPr>
          <w:p w14:paraId="60492C9A" w14:textId="724FD62A" w:rsidR="00E117F4" w:rsidRPr="005D77B7" w:rsidRDefault="00E117F4" w:rsidP="005D77B7">
            <w:pPr>
              <w:spacing w:line="360" w:lineRule="auto"/>
              <w:jc w:val="center"/>
              <w:rPr>
                <w:sz w:val="18"/>
                <w:szCs w:val="18"/>
              </w:rPr>
            </w:pPr>
            <w:r w:rsidRPr="005D77B7">
              <w:rPr>
                <w:sz w:val="18"/>
                <w:szCs w:val="18"/>
              </w:rPr>
              <w:t>0.7</w:t>
            </w:r>
          </w:p>
        </w:tc>
        <w:tc>
          <w:tcPr>
            <w:tcW w:w="752" w:type="dxa"/>
          </w:tcPr>
          <w:p w14:paraId="72410954" w14:textId="42524087" w:rsidR="00E117F4" w:rsidRPr="005D77B7" w:rsidRDefault="00E117F4" w:rsidP="005D77B7">
            <w:pPr>
              <w:spacing w:line="360" w:lineRule="auto"/>
              <w:jc w:val="center"/>
              <w:rPr>
                <w:sz w:val="18"/>
                <w:szCs w:val="18"/>
              </w:rPr>
            </w:pPr>
            <w:r w:rsidRPr="005D77B7">
              <w:rPr>
                <w:sz w:val="18"/>
                <w:szCs w:val="18"/>
              </w:rPr>
              <w:t>0.8</w:t>
            </w:r>
          </w:p>
        </w:tc>
        <w:tc>
          <w:tcPr>
            <w:tcW w:w="711" w:type="dxa"/>
          </w:tcPr>
          <w:p w14:paraId="51305001" w14:textId="2C860FBC" w:rsidR="00E117F4" w:rsidRPr="005D77B7" w:rsidRDefault="00E117F4" w:rsidP="005D77B7">
            <w:pPr>
              <w:spacing w:line="360" w:lineRule="auto"/>
              <w:jc w:val="center"/>
              <w:rPr>
                <w:sz w:val="18"/>
                <w:szCs w:val="18"/>
              </w:rPr>
            </w:pPr>
            <w:r w:rsidRPr="005D77B7">
              <w:rPr>
                <w:sz w:val="18"/>
                <w:szCs w:val="18"/>
              </w:rPr>
              <w:t>0.9</w:t>
            </w:r>
          </w:p>
        </w:tc>
        <w:tc>
          <w:tcPr>
            <w:tcW w:w="711" w:type="dxa"/>
          </w:tcPr>
          <w:p w14:paraId="67151B75" w14:textId="563317AC" w:rsidR="00E117F4" w:rsidRPr="005D77B7" w:rsidRDefault="00E117F4" w:rsidP="005D77B7">
            <w:pPr>
              <w:spacing w:line="360" w:lineRule="auto"/>
              <w:jc w:val="center"/>
              <w:rPr>
                <w:sz w:val="18"/>
                <w:szCs w:val="18"/>
              </w:rPr>
            </w:pPr>
            <w:r w:rsidRPr="005D77B7">
              <w:rPr>
                <w:sz w:val="18"/>
                <w:szCs w:val="18"/>
              </w:rPr>
              <w:t>1.0</w:t>
            </w:r>
          </w:p>
        </w:tc>
      </w:tr>
      <w:tr w:rsidR="00E117F4" w14:paraId="4597BF72" w14:textId="2FCB48F2" w:rsidTr="00BF0711">
        <w:tc>
          <w:tcPr>
            <w:tcW w:w="1435" w:type="dxa"/>
          </w:tcPr>
          <w:p w14:paraId="2B28A4BC" w14:textId="08B90009" w:rsidR="00E117F4" w:rsidRPr="00E117F4" w:rsidRDefault="00E117F4" w:rsidP="00683E08">
            <w:pPr>
              <w:spacing w:line="360" w:lineRule="auto"/>
              <w:rPr>
                <w:b/>
                <w:sz w:val="18"/>
                <w:szCs w:val="18"/>
              </w:rPr>
            </w:pPr>
            <w:r w:rsidRPr="00E117F4">
              <w:rPr>
                <w:b/>
                <w:sz w:val="18"/>
                <w:szCs w:val="18"/>
              </w:rPr>
              <w:t>Force [N]</w:t>
            </w:r>
          </w:p>
        </w:tc>
        <w:tc>
          <w:tcPr>
            <w:tcW w:w="511" w:type="dxa"/>
            <w:vAlign w:val="center"/>
          </w:tcPr>
          <w:p w14:paraId="514499C3" w14:textId="20F045B9" w:rsidR="00E117F4" w:rsidRPr="00E117F4" w:rsidRDefault="00E117F4" w:rsidP="00E117F4">
            <w:pPr>
              <w:spacing w:line="360" w:lineRule="auto"/>
              <w:jc w:val="center"/>
              <w:rPr>
                <w:sz w:val="18"/>
                <w:szCs w:val="18"/>
              </w:rPr>
            </w:pPr>
            <w:r w:rsidRPr="00E117F4">
              <w:rPr>
                <w:sz w:val="18"/>
                <w:szCs w:val="18"/>
              </w:rPr>
              <w:t>0.6</w:t>
            </w:r>
          </w:p>
        </w:tc>
        <w:tc>
          <w:tcPr>
            <w:tcW w:w="751" w:type="dxa"/>
            <w:vAlign w:val="center"/>
          </w:tcPr>
          <w:p w14:paraId="4FCBA308" w14:textId="62EC79F9" w:rsidR="00E117F4" w:rsidRPr="00E117F4" w:rsidRDefault="00E117F4" w:rsidP="00E117F4">
            <w:pPr>
              <w:spacing w:line="360" w:lineRule="auto"/>
              <w:jc w:val="center"/>
              <w:rPr>
                <w:sz w:val="18"/>
                <w:szCs w:val="18"/>
              </w:rPr>
            </w:pPr>
            <w:r w:rsidRPr="00E117F4">
              <w:rPr>
                <w:sz w:val="18"/>
                <w:szCs w:val="18"/>
              </w:rPr>
              <w:t>2.2</w:t>
            </w:r>
          </w:p>
        </w:tc>
        <w:tc>
          <w:tcPr>
            <w:tcW w:w="751" w:type="dxa"/>
            <w:vAlign w:val="center"/>
          </w:tcPr>
          <w:p w14:paraId="523A57E6" w14:textId="41ED4472" w:rsidR="00E117F4" w:rsidRPr="00E117F4" w:rsidRDefault="00E117F4" w:rsidP="00E117F4">
            <w:pPr>
              <w:spacing w:line="360" w:lineRule="auto"/>
              <w:jc w:val="center"/>
              <w:rPr>
                <w:sz w:val="18"/>
                <w:szCs w:val="18"/>
              </w:rPr>
            </w:pPr>
            <w:r w:rsidRPr="00E117F4">
              <w:rPr>
                <w:sz w:val="18"/>
                <w:szCs w:val="18"/>
              </w:rPr>
              <w:t>8.2</w:t>
            </w:r>
          </w:p>
        </w:tc>
        <w:tc>
          <w:tcPr>
            <w:tcW w:w="752" w:type="dxa"/>
            <w:vAlign w:val="center"/>
          </w:tcPr>
          <w:p w14:paraId="234B0546" w14:textId="7462EDDE" w:rsidR="00E117F4" w:rsidRPr="00E117F4" w:rsidRDefault="00E117F4" w:rsidP="00E117F4">
            <w:pPr>
              <w:spacing w:line="360" w:lineRule="auto"/>
              <w:jc w:val="center"/>
              <w:rPr>
                <w:sz w:val="18"/>
                <w:szCs w:val="18"/>
              </w:rPr>
            </w:pPr>
            <w:r w:rsidRPr="00E117F4">
              <w:rPr>
                <w:sz w:val="18"/>
                <w:szCs w:val="18"/>
              </w:rPr>
              <w:t>14.8</w:t>
            </w:r>
          </w:p>
        </w:tc>
        <w:tc>
          <w:tcPr>
            <w:tcW w:w="752" w:type="dxa"/>
            <w:vAlign w:val="center"/>
          </w:tcPr>
          <w:p w14:paraId="1016056E" w14:textId="7FF4F7C6" w:rsidR="00E117F4" w:rsidRPr="00E117F4" w:rsidRDefault="00E117F4" w:rsidP="00E117F4">
            <w:pPr>
              <w:spacing w:line="360" w:lineRule="auto"/>
              <w:jc w:val="center"/>
              <w:rPr>
                <w:sz w:val="18"/>
                <w:szCs w:val="18"/>
              </w:rPr>
            </w:pPr>
            <w:r w:rsidRPr="00E117F4">
              <w:rPr>
                <w:sz w:val="18"/>
                <w:szCs w:val="18"/>
              </w:rPr>
              <w:t>21.0</w:t>
            </w:r>
          </w:p>
        </w:tc>
        <w:tc>
          <w:tcPr>
            <w:tcW w:w="752" w:type="dxa"/>
            <w:vAlign w:val="center"/>
          </w:tcPr>
          <w:p w14:paraId="37DB0CE0" w14:textId="5476DF51" w:rsidR="00E117F4" w:rsidRPr="00E117F4" w:rsidRDefault="00E117F4" w:rsidP="00E117F4">
            <w:pPr>
              <w:spacing w:line="360" w:lineRule="auto"/>
              <w:jc w:val="center"/>
              <w:rPr>
                <w:sz w:val="18"/>
                <w:szCs w:val="18"/>
              </w:rPr>
            </w:pPr>
            <w:r w:rsidRPr="00E117F4">
              <w:rPr>
                <w:sz w:val="18"/>
                <w:szCs w:val="18"/>
              </w:rPr>
              <w:t>28.8</w:t>
            </w:r>
          </w:p>
        </w:tc>
        <w:tc>
          <w:tcPr>
            <w:tcW w:w="752" w:type="dxa"/>
            <w:vAlign w:val="center"/>
          </w:tcPr>
          <w:p w14:paraId="6989C4E4" w14:textId="51FE44FC" w:rsidR="00E117F4" w:rsidRPr="00E117F4" w:rsidRDefault="00E117F4" w:rsidP="00E117F4">
            <w:pPr>
              <w:spacing w:line="360" w:lineRule="auto"/>
              <w:jc w:val="center"/>
              <w:rPr>
                <w:sz w:val="18"/>
                <w:szCs w:val="18"/>
              </w:rPr>
            </w:pPr>
            <w:r w:rsidRPr="00E117F4">
              <w:rPr>
                <w:sz w:val="18"/>
                <w:szCs w:val="18"/>
              </w:rPr>
              <w:t>39.4</w:t>
            </w:r>
          </w:p>
        </w:tc>
        <w:tc>
          <w:tcPr>
            <w:tcW w:w="752" w:type="dxa"/>
            <w:vAlign w:val="center"/>
          </w:tcPr>
          <w:p w14:paraId="65533EA9" w14:textId="62AF0FF3" w:rsidR="00E117F4" w:rsidRPr="00E117F4" w:rsidRDefault="00E117F4" w:rsidP="00E117F4">
            <w:pPr>
              <w:spacing w:line="360" w:lineRule="auto"/>
              <w:jc w:val="center"/>
              <w:rPr>
                <w:sz w:val="18"/>
                <w:szCs w:val="18"/>
              </w:rPr>
            </w:pPr>
            <w:r w:rsidRPr="00E117F4">
              <w:rPr>
                <w:sz w:val="18"/>
                <w:szCs w:val="18"/>
              </w:rPr>
              <w:t>41.2</w:t>
            </w:r>
          </w:p>
        </w:tc>
        <w:tc>
          <w:tcPr>
            <w:tcW w:w="711" w:type="dxa"/>
            <w:vAlign w:val="center"/>
          </w:tcPr>
          <w:p w14:paraId="77E06025" w14:textId="4C7028DA" w:rsidR="00E117F4" w:rsidRPr="00E117F4" w:rsidRDefault="00E117F4" w:rsidP="00E117F4">
            <w:pPr>
              <w:spacing w:line="360" w:lineRule="auto"/>
              <w:jc w:val="center"/>
              <w:rPr>
                <w:sz w:val="18"/>
                <w:szCs w:val="18"/>
              </w:rPr>
            </w:pPr>
            <w:r w:rsidRPr="00E117F4">
              <w:rPr>
                <w:sz w:val="18"/>
                <w:szCs w:val="18"/>
              </w:rPr>
              <w:t>41.4</w:t>
            </w:r>
          </w:p>
        </w:tc>
        <w:tc>
          <w:tcPr>
            <w:tcW w:w="711" w:type="dxa"/>
            <w:vAlign w:val="center"/>
          </w:tcPr>
          <w:p w14:paraId="24BA45E8" w14:textId="5AF3C280" w:rsidR="00E117F4" w:rsidRPr="00E117F4" w:rsidRDefault="00E117F4" w:rsidP="00E117F4">
            <w:pPr>
              <w:spacing w:line="360" w:lineRule="auto"/>
              <w:jc w:val="center"/>
              <w:rPr>
                <w:sz w:val="18"/>
                <w:szCs w:val="18"/>
              </w:rPr>
            </w:pPr>
            <w:r w:rsidRPr="00E117F4">
              <w:rPr>
                <w:sz w:val="18"/>
                <w:szCs w:val="18"/>
              </w:rPr>
              <w:t>40.6</w:t>
            </w:r>
          </w:p>
        </w:tc>
      </w:tr>
      <w:tr w:rsidR="00E117F4" w14:paraId="2C4F6E73" w14:textId="19188E87" w:rsidTr="00BF0711">
        <w:tc>
          <w:tcPr>
            <w:tcW w:w="1435" w:type="dxa"/>
          </w:tcPr>
          <w:p w14:paraId="69986163" w14:textId="2FABB3C8" w:rsidR="00E117F4" w:rsidRPr="00E117F4" w:rsidRDefault="00E117F4" w:rsidP="00BF0711">
            <w:pPr>
              <w:spacing w:line="360" w:lineRule="auto"/>
              <w:jc w:val="left"/>
              <w:rPr>
                <w:b/>
                <w:sz w:val="18"/>
                <w:szCs w:val="18"/>
              </w:rPr>
            </w:pPr>
            <w:r w:rsidRPr="00E117F4">
              <w:rPr>
                <w:b/>
                <w:sz w:val="18"/>
                <w:szCs w:val="18"/>
              </w:rPr>
              <w:t>Linear Velocity [</w:t>
            </w:r>
            <w:r w:rsidR="00F038AB" w:rsidRPr="00E117F4">
              <w:rPr>
                <w:b/>
                <w:sz w:val="18"/>
                <w:szCs w:val="18"/>
              </w:rPr>
              <w:t>m/</w:t>
            </w:r>
            <w:r w:rsidR="00F038AB">
              <w:rPr>
                <w:b/>
                <w:sz w:val="18"/>
                <w:szCs w:val="18"/>
              </w:rPr>
              <w:t>​</w:t>
            </w:r>
            <w:r w:rsidR="00F038AB" w:rsidRPr="00E117F4">
              <w:rPr>
                <w:b/>
                <w:sz w:val="18"/>
                <w:szCs w:val="18"/>
              </w:rPr>
              <w:t>s</w:t>
            </w:r>
            <w:r w:rsidRPr="00E117F4">
              <w:rPr>
                <w:b/>
                <w:sz w:val="18"/>
                <w:szCs w:val="18"/>
              </w:rPr>
              <w:t>]</w:t>
            </w:r>
          </w:p>
        </w:tc>
        <w:tc>
          <w:tcPr>
            <w:tcW w:w="511" w:type="dxa"/>
            <w:vAlign w:val="center"/>
          </w:tcPr>
          <w:p w14:paraId="15DCFF2A" w14:textId="00407043" w:rsidR="00E117F4" w:rsidRPr="00E117F4" w:rsidRDefault="00E117F4" w:rsidP="00E117F4">
            <w:pPr>
              <w:spacing w:line="360" w:lineRule="auto"/>
              <w:jc w:val="center"/>
              <w:rPr>
                <w:sz w:val="18"/>
                <w:szCs w:val="18"/>
              </w:rPr>
            </w:pPr>
            <w:r w:rsidRPr="00E117F4">
              <w:rPr>
                <w:sz w:val="18"/>
                <w:szCs w:val="18"/>
              </w:rPr>
              <w:t>0.1884</w:t>
            </w:r>
          </w:p>
        </w:tc>
        <w:tc>
          <w:tcPr>
            <w:tcW w:w="751" w:type="dxa"/>
            <w:vAlign w:val="center"/>
          </w:tcPr>
          <w:p w14:paraId="5A35ACD2" w14:textId="7F9BC0CC" w:rsidR="00E117F4" w:rsidRPr="00E117F4" w:rsidRDefault="00E117F4" w:rsidP="00E117F4">
            <w:pPr>
              <w:spacing w:line="360" w:lineRule="auto"/>
              <w:jc w:val="center"/>
              <w:rPr>
                <w:sz w:val="18"/>
                <w:szCs w:val="18"/>
              </w:rPr>
            </w:pPr>
            <w:r w:rsidRPr="00E117F4">
              <w:rPr>
                <w:sz w:val="18"/>
                <w:szCs w:val="18"/>
              </w:rPr>
              <w:t>0.3608</w:t>
            </w:r>
          </w:p>
        </w:tc>
        <w:tc>
          <w:tcPr>
            <w:tcW w:w="751" w:type="dxa"/>
            <w:vAlign w:val="center"/>
          </w:tcPr>
          <w:p w14:paraId="5833E7D4" w14:textId="18C33B11" w:rsidR="00E117F4" w:rsidRPr="00E117F4" w:rsidRDefault="00E117F4" w:rsidP="00E117F4">
            <w:pPr>
              <w:spacing w:line="360" w:lineRule="auto"/>
              <w:jc w:val="center"/>
              <w:rPr>
                <w:sz w:val="18"/>
                <w:szCs w:val="18"/>
              </w:rPr>
            </w:pPr>
            <w:r w:rsidRPr="00E117F4">
              <w:rPr>
                <w:sz w:val="18"/>
                <w:szCs w:val="18"/>
              </w:rPr>
              <w:t>0.6966</w:t>
            </w:r>
          </w:p>
        </w:tc>
        <w:tc>
          <w:tcPr>
            <w:tcW w:w="752" w:type="dxa"/>
            <w:vAlign w:val="center"/>
          </w:tcPr>
          <w:p w14:paraId="5A518D4D" w14:textId="00B4865F" w:rsidR="00E117F4" w:rsidRPr="00E117F4" w:rsidRDefault="00E117F4" w:rsidP="00E117F4">
            <w:pPr>
              <w:spacing w:line="360" w:lineRule="auto"/>
              <w:jc w:val="center"/>
              <w:rPr>
                <w:sz w:val="18"/>
                <w:szCs w:val="18"/>
              </w:rPr>
            </w:pPr>
            <w:r w:rsidRPr="00E117F4">
              <w:rPr>
                <w:sz w:val="18"/>
                <w:szCs w:val="18"/>
              </w:rPr>
              <w:t>0.9358</w:t>
            </w:r>
          </w:p>
        </w:tc>
        <w:tc>
          <w:tcPr>
            <w:tcW w:w="752" w:type="dxa"/>
            <w:vAlign w:val="center"/>
          </w:tcPr>
          <w:p w14:paraId="05A6A249" w14:textId="76465CA1" w:rsidR="00E117F4" w:rsidRPr="00E117F4" w:rsidRDefault="00E117F4" w:rsidP="00E117F4">
            <w:pPr>
              <w:spacing w:line="360" w:lineRule="auto"/>
              <w:jc w:val="center"/>
              <w:rPr>
                <w:sz w:val="18"/>
                <w:szCs w:val="18"/>
              </w:rPr>
            </w:pPr>
            <w:r w:rsidRPr="00E117F4">
              <w:rPr>
                <w:sz w:val="18"/>
                <w:szCs w:val="18"/>
              </w:rPr>
              <w:t>1.1187</w:t>
            </w:r>
          </w:p>
        </w:tc>
        <w:tc>
          <w:tcPr>
            <w:tcW w:w="752" w:type="dxa"/>
            <w:vAlign w:val="center"/>
          </w:tcPr>
          <w:p w14:paraId="64AC7FCB" w14:textId="5DE649AC" w:rsidR="00E117F4" w:rsidRPr="00E117F4" w:rsidRDefault="00E117F4" w:rsidP="00E117F4">
            <w:pPr>
              <w:spacing w:line="360" w:lineRule="auto"/>
              <w:jc w:val="center"/>
              <w:rPr>
                <w:sz w:val="18"/>
                <w:szCs w:val="18"/>
              </w:rPr>
            </w:pPr>
            <w:r w:rsidRPr="00E117F4">
              <w:rPr>
                <w:sz w:val="18"/>
                <w:szCs w:val="18"/>
              </w:rPr>
              <w:t>1.3054</w:t>
            </w:r>
          </w:p>
        </w:tc>
        <w:tc>
          <w:tcPr>
            <w:tcW w:w="752" w:type="dxa"/>
            <w:vAlign w:val="center"/>
          </w:tcPr>
          <w:p w14:paraId="48AF6E34" w14:textId="55324D0D" w:rsidR="00E117F4" w:rsidRPr="00E117F4" w:rsidRDefault="00E117F4" w:rsidP="00E117F4">
            <w:pPr>
              <w:spacing w:line="360" w:lineRule="auto"/>
              <w:jc w:val="center"/>
              <w:rPr>
                <w:sz w:val="18"/>
                <w:szCs w:val="18"/>
              </w:rPr>
            </w:pPr>
            <w:r w:rsidRPr="00E117F4">
              <w:rPr>
                <w:sz w:val="18"/>
                <w:szCs w:val="18"/>
              </w:rPr>
              <w:t>1.5268</w:t>
            </w:r>
          </w:p>
        </w:tc>
        <w:tc>
          <w:tcPr>
            <w:tcW w:w="752" w:type="dxa"/>
            <w:vAlign w:val="center"/>
          </w:tcPr>
          <w:p w14:paraId="0D23AA78" w14:textId="1513F923" w:rsidR="00E117F4" w:rsidRPr="00E117F4" w:rsidRDefault="00E117F4" w:rsidP="00E117F4">
            <w:pPr>
              <w:spacing w:line="360" w:lineRule="auto"/>
              <w:jc w:val="center"/>
              <w:rPr>
                <w:sz w:val="18"/>
                <w:szCs w:val="18"/>
              </w:rPr>
            </w:pPr>
            <w:r w:rsidRPr="00E117F4">
              <w:rPr>
                <w:sz w:val="18"/>
                <w:szCs w:val="18"/>
              </w:rPr>
              <w:t>1.5612</w:t>
            </w:r>
          </w:p>
        </w:tc>
        <w:tc>
          <w:tcPr>
            <w:tcW w:w="711" w:type="dxa"/>
            <w:vAlign w:val="center"/>
          </w:tcPr>
          <w:p w14:paraId="15B24029" w14:textId="70227F2A" w:rsidR="00E117F4" w:rsidRPr="00E117F4" w:rsidRDefault="00E117F4" w:rsidP="00E117F4">
            <w:pPr>
              <w:spacing w:line="360" w:lineRule="auto"/>
              <w:jc w:val="center"/>
              <w:rPr>
                <w:sz w:val="18"/>
                <w:szCs w:val="18"/>
              </w:rPr>
            </w:pPr>
            <w:r w:rsidRPr="00E117F4">
              <w:rPr>
                <w:sz w:val="18"/>
                <w:szCs w:val="18"/>
              </w:rPr>
              <w:t>1.5647</w:t>
            </w:r>
          </w:p>
        </w:tc>
        <w:tc>
          <w:tcPr>
            <w:tcW w:w="711" w:type="dxa"/>
            <w:vAlign w:val="center"/>
          </w:tcPr>
          <w:p w14:paraId="5E20A230" w14:textId="5C44776C" w:rsidR="00E117F4" w:rsidRPr="00E117F4" w:rsidRDefault="00E117F4" w:rsidP="00E117F4">
            <w:pPr>
              <w:spacing w:line="360" w:lineRule="auto"/>
              <w:jc w:val="center"/>
              <w:rPr>
                <w:sz w:val="18"/>
                <w:szCs w:val="18"/>
              </w:rPr>
            </w:pPr>
            <w:r w:rsidRPr="00E117F4">
              <w:rPr>
                <w:sz w:val="18"/>
                <w:szCs w:val="18"/>
              </w:rPr>
              <w:t>1.5499</w:t>
            </w:r>
          </w:p>
        </w:tc>
      </w:tr>
      <w:tr w:rsidR="00E117F4" w14:paraId="2C56EFDA" w14:textId="24FB00C7" w:rsidTr="00BF0711">
        <w:tc>
          <w:tcPr>
            <w:tcW w:w="1435" w:type="dxa"/>
          </w:tcPr>
          <w:p w14:paraId="7E4CF5BC" w14:textId="157FD6F2" w:rsidR="00E117F4" w:rsidRPr="00E117F4" w:rsidRDefault="00E117F4" w:rsidP="00683E08">
            <w:pPr>
              <w:spacing w:line="360" w:lineRule="auto"/>
              <w:rPr>
                <w:b/>
                <w:sz w:val="18"/>
                <w:szCs w:val="18"/>
              </w:rPr>
            </w:pPr>
            <w:r w:rsidRPr="00E117F4">
              <w:rPr>
                <w:b/>
                <w:sz w:val="18"/>
                <w:szCs w:val="18"/>
              </w:rPr>
              <w:t>Torque [N*m]</w:t>
            </w:r>
          </w:p>
        </w:tc>
        <w:tc>
          <w:tcPr>
            <w:tcW w:w="511" w:type="dxa"/>
            <w:vAlign w:val="center"/>
          </w:tcPr>
          <w:p w14:paraId="697C23D5" w14:textId="22B9E0B5" w:rsidR="00E117F4" w:rsidRPr="00E117F4" w:rsidRDefault="00E117F4" w:rsidP="00E117F4">
            <w:pPr>
              <w:spacing w:line="360" w:lineRule="auto"/>
              <w:jc w:val="center"/>
              <w:rPr>
                <w:sz w:val="18"/>
                <w:szCs w:val="18"/>
              </w:rPr>
            </w:pPr>
            <w:r>
              <w:rPr>
                <w:sz w:val="18"/>
                <w:szCs w:val="18"/>
              </w:rPr>
              <w:t>0.1320</w:t>
            </w:r>
          </w:p>
        </w:tc>
        <w:tc>
          <w:tcPr>
            <w:tcW w:w="751" w:type="dxa"/>
            <w:vAlign w:val="center"/>
          </w:tcPr>
          <w:p w14:paraId="5A778A01" w14:textId="79768612" w:rsidR="00E117F4" w:rsidRPr="00E117F4" w:rsidRDefault="00E117F4" w:rsidP="00E117F4">
            <w:pPr>
              <w:spacing w:line="360" w:lineRule="auto"/>
              <w:jc w:val="center"/>
              <w:rPr>
                <w:sz w:val="18"/>
                <w:szCs w:val="18"/>
              </w:rPr>
            </w:pPr>
            <w:r>
              <w:rPr>
                <w:sz w:val="18"/>
                <w:szCs w:val="18"/>
              </w:rPr>
              <w:t>0.4840</w:t>
            </w:r>
          </w:p>
        </w:tc>
        <w:tc>
          <w:tcPr>
            <w:tcW w:w="751" w:type="dxa"/>
            <w:vAlign w:val="center"/>
          </w:tcPr>
          <w:p w14:paraId="36F62A38" w14:textId="64D863AA" w:rsidR="00E117F4" w:rsidRPr="00E117F4" w:rsidRDefault="00E117F4" w:rsidP="00E117F4">
            <w:pPr>
              <w:spacing w:line="360" w:lineRule="auto"/>
              <w:jc w:val="center"/>
              <w:rPr>
                <w:sz w:val="18"/>
                <w:szCs w:val="18"/>
              </w:rPr>
            </w:pPr>
            <w:r>
              <w:rPr>
                <w:sz w:val="18"/>
                <w:szCs w:val="18"/>
              </w:rPr>
              <w:t>1.8040</w:t>
            </w:r>
          </w:p>
        </w:tc>
        <w:tc>
          <w:tcPr>
            <w:tcW w:w="752" w:type="dxa"/>
            <w:vAlign w:val="center"/>
          </w:tcPr>
          <w:p w14:paraId="1CBE88BA" w14:textId="16E089EA" w:rsidR="00E117F4" w:rsidRPr="00E117F4" w:rsidRDefault="00E117F4" w:rsidP="00E117F4">
            <w:pPr>
              <w:spacing w:line="360" w:lineRule="auto"/>
              <w:jc w:val="center"/>
              <w:rPr>
                <w:sz w:val="18"/>
                <w:szCs w:val="18"/>
              </w:rPr>
            </w:pPr>
            <w:r>
              <w:rPr>
                <w:sz w:val="18"/>
                <w:szCs w:val="18"/>
              </w:rPr>
              <w:t>3.2560</w:t>
            </w:r>
          </w:p>
        </w:tc>
        <w:tc>
          <w:tcPr>
            <w:tcW w:w="752" w:type="dxa"/>
            <w:vAlign w:val="center"/>
          </w:tcPr>
          <w:p w14:paraId="54900E01" w14:textId="5F78E979" w:rsidR="00E117F4" w:rsidRPr="00E117F4" w:rsidRDefault="00E117F4" w:rsidP="00E117F4">
            <w:pPr>
              <w:spacing w:line="360" w:lineRule="auto"/>
              <w:jc w:val="center"/>
              <w:rPr>
                <w:sz w:val="18"/>
                <w:szCs w:val="18"/>
              </w:rPr>
            </w:pPr>
            <w:r>
              <w:rPr>
                <w:sz w:val="18"/>
                <w:szCs w:val="18"/>
              </w:rPr>
              <w:t>4.6200</w:t>
            </w:r>
          </w:p>
        </w:tc>
        <w:tc>
          <w:tcPr>
            <w:tcW w:w="752" w:type="dxa"/>
            <w:vAlign w:val="center"/>
          </w:tcPr>
          <w:p w14:paraId="35760C50" w14:textId="1A1065CE" w:rsidR="00E117F4" w:rsidRPr="00E117F4" w:rsidRDefault="00E117F4" w:rsidP="00E117F4">
            <w:pPr>
              <w:spacing w:line="360" w:lineRule="auto"/>
              <w:jc w:val="center"/>
              <w:rPr>
                <w:sz w:val="18"/>
                <w:szCs w:val="18"/>
              </w:rPr>
            </w:pPr>
            <w:r>
              <w:rPr>
                <w:sz w:val="18"/>
                <w:szCs w:val="18"/>
              </w:rPr>
              <w:t>6.3360</w:t>
            </w:r>
          </w:p>
        </w:tc>
        <w:tc>
          <w:tcPr>
            <w:tcW w:w="752" w:type="dxa"/>
            <w:vAlign w:val="center"/>
          </w:tcPr>
          <w:p w14:paraId="0CC32BA3" w14:textId="3CDEA59C" w:rsidR="00E117F4" w:rsidRPr="00E117F4" w:rsidRDefault="00E117F4" w:rsidP="00E117F4">
            <w:pPr>
              <w:spacing w:line="360" w:lineRule="auto"/>
              <w:jc w:val="center"/>
              <w:rPr>
                <w:sz w:val="18"/>
                <w:szCs w:val="18"/>
              </w:rPr>
            </w:pPr>
            <w:r>
              <w:rPr>
                <w:sz w:val="18"/>
                <w:szCs w:val="18"/>
              </w:rPr>
              <w:t>8.6680</w:t>
            </w:r>
          </w:p>
        </w:tc>
        <w:tc>
          <w:tcPr>
            <w:tcW w:w="752" w:type="dxa"/>
            <w:vAlign w:val="center"/>
          </w:tcPr>
          <w:p w14:paraId="366DC623" w14:textId="66223CB8" w:rsidR="00E117F4" w:rsidRPr="00E117F4" w:rsidRDefault="00E117F4" w:rsidP="00E117F4">
            <w:pPr>
              <w:spacing w:line="360" w:lineRule="auto"/>
              <w:jc w:val="center"/>
              <w:rPr>
                <w:sz w:val="18"/>
                <w:szCs w:val="18"/>
              </w:rPr>
            </w:pPr>
            <w:r>
              <w:rPr>
                <w:sz w:val="18"/>
                <w:szCs w:val="18"/>
              </w:rPr>
              <w:t>9.0640</w:t>
            </w:r>
          </w:p>
        </w:tc>
        <w:tc>
          <w:tcPr>
            <w:tcW w:w="711" w:type="dxa"/>
            <w:vAlign w:val="center"/>
          </w:tcPr>
          <w:p w14:paraId="1F3D85ED" w14:textId="2EE221C8" w:rsidR="00E117F4" w:rsidRPr="00E117F4" w:rsidRDefault="00E117F4" w:rsidP="00E117F4">
            <w:pPr>
              <w:spacing w:line="360" w:lineRule="auto"/>
              <w:jc w:val="center"/>
              <w:rPr>
                <w:sz w:val="18"/>
                <w:szCs w:val="18"/>
              </w:rPr>
            </w:pPr>
            <w:r>
              <w:rPr>
                <w:sz w:val="18"/>
                <w:szCs w:val="18"/>
              </w:rPr>
              <w:t>9.1080</w:t>
            </w:r>
          </w:p>
        </w:tc>
        <w:tc>
          <w:tcPr>
            <w:tcW w:w="711" w:type="dxa"/>
            <w:vAlign w:val="center"/>
          </w:tcPr>
          <w:p w14:paraId="4C599700" w14:textId="0893C650" w:rsidR="00E117F4" w:rsidRPr="00E117F4" w:rsidRDefault="00E117F4" w:rsidP="00E117F4">
            <w:pPr>
              <w:spacing w:line="360" w:lineRule="auto"/>
              <w:jc w:val="center"/>
              <w:rPr>
                <w:sz w:val="18"/>
                <w:szCs w:val="18"/>
              </w:rPr>
            </w:pPr>
            <w:r>
              <w:rPr>
                <w:sz w:val="18"/>
                <w:szCs w:val="18"/>
              </w:rPr>
              <w:t>8.9320</w:t>
            </w:r>
          </w:p>
        </w:tc>
      </w:tr>
      <w:tr w:rsidR="00E117F4" w14:paraId="28176C38" w14:textId="2402CA7F" w:rsidTr="00BF0711">
        <w:tc>
          <w:tcPr>
            <w:tcW w:w="1435" w:type="dxa"/>
          </w:tcPr>
          <w:p w14:paraId="1E3C4E72" w14:textId="36105665" w:rsidR="00E117F4" w:rsidRPr="00E117F4" w:rsidRDefault="00E117F4" w:rsidP="00683E08">
            <w:pPr>
              <w:spacing w:line="360" w:lineRule="auto"/>
              <w:rPr>
                <w:b/>
                <w:sz w:val="18"/>
                <w:szCs w:val="18"/>
              </w:rPr>
            </w:pPr>
            <w:r w:rsidRPr="00E117F4">
              <w:rPr>
                <w:b/>
                <w:sz w:val="18"/>
                <w:szCs w:val="18"/>
              </w:rPr>
              <w:t>Angular Velocity [ra</w:t>
            </w:r>
            <w:r w:rsidR="00F038AB" w:rsidRPr="00E117F4">
              <w:rPr>
                <w:b/>
                <w:sz w:val="18"/>
                <w:szCs w:val="18"/>
              </w:rPr>
              <w:t>d/</w:t>
            </w:r>
            <w:r w:rsidR="00F038AB">
              <w:rPr>
                <w:b/>
                <w:sz w:val="18"/>
                <w:szCs w:val="18"/>
              </w:rPr>
              <w:t>​</w:t>
            </w:r>
            <w:r w:rsidR="00F038AB" w:rsidRPr="00E117F4">
              <w:rPr>
                <w:b/>
                <w:sz w:val="18"/>
                <w:szCs w:val="18"/>
              </w:rPr>
              <w:t>s</w:t>
            </w:r>
            <w:r w:rsidRPr="00E117F4">
              <w:rPr>
                <w:b/>
                <w:sz w:val="18"/>
                <w:szCs w:val="18"/>
              </w:rPr>
              <w:t>]</w:t>
            </w:r>
          </w:p>
        </w:tc>
        <w:tc>
          <w:tcPr>
            <w:tcW w:w="511" w:type="dxa"/>
            <w:vAlign w:val="center"/>
          </w:tcPr>
          <w:p w14:paraId="0A9A3380" w14:textId="0B381C8B" w:rsidR="00E117F4" w:rsidRPr="00E117F4" w:rsidRDefault="00E117F4" w:rsidP="00E117F4">
            <w:pPr>
              <w:spacing w:line="360" w:lineRule="auto"/>
              <w:jc w:val="center"/>
              <w:rPr>
                <w:sz w:val="18"/>
                <w:szCs w:val="18"/>
              </w:rPr>
            </w:pPr>
            <w:r>
              <w:rPr>
                <w:sz w:val="18"/>
                <w:szCs w:val="18"/>
              </w:rPr>
              <w:t>0.0308</w:t>
            </w:r>
          </w:p>
        </w:tc>
        <w:tc>
          <w:tcPr>
            <w:tcW w:w="751" w:type="dxa"/>
            <w:vAlign w:val="center"/>
          </w:tcPr>
          <w:p w14:paraId="58B65EEF" w14:textId="1D77DE0A" w:rsidR="00E117F4" w:rsidRPr="00E117F4" w:rsidRDefault="00E117F4" w:rsidP="00E117F4">
            <w:pPr>
              <w:spacing w:line="360" w:lineRule="auto"/>
              <w:jc w:val="center"/>
              <w:rPr>
                <w:sz w:val="18"/>
                <w:szCs w:val="18"/>
              </w:rPr>
            </w:pPr>
            <w:r>
              <w:rPr>
                <w:sz w:val="18"/>
                <w:szCs w:val="18"/>
              </w:rPr>
              <w:t>0.059</w:t>
            </w:r>
          </w:p>
        </w:tc>
        <w:tc>
          <w:tcPr>
            <w:tcW w:w="751" w:type="dxa"/>
            <w:vAlign w:val="center"/>
          </w:tcPr>
          <w:p w14:paraId="6764E1D2" w14:textId="2B79B43A" w:rsidR="00E117F4" w:rsidRPr="00E117F4" w:rsidRDefault="00E117F4" w:rsidP="00E117F4">
            <w:pPr>
              <w:spacing w:line="360" w:lineRule="auto"/>
              <w:jc w:val="center"/>
              <w:rPr>
                <w:sz w:val="18"/>
                <w:szCs w:val="18"/>
              </w:rPr>
            </w:pPr>
            <w:r>
              <w:rPr>
                <w:sz w:val="18"/>
                <w:szCs w:val="18"/>
              </w:rPr>
              <w:t>0.1139</w:t>
            </w:r>
          </w:p>
        </w:tc>
        <w:tc>
          <w:tcPr>
            <w:tcW w:w="752" w:type="dxa"/>
            <w:vAlign w:val="center"/>
          </w:tcPr>
          <w:p w14:paraId="24381DD1" w14:textId="31893E60" w:rsidR="00E117F4" w:rsidRPr="00E117F4" w:rsidRDefault="00E117F4" w:rsidP="00E117F4">
            <w:pPr>
              <w:spacing w:line="360" w:lineRule="auto"/>
              <w:jc w:val="center"/>
              <w:rPr>
                <w:sz w:val="18"/>
                <w:szCs w:val="18"/>
              </w:rPr>
            </w:pPr>
            <w:r>
              <w:rPr>
                <w:sz w:val="18"/>
                <w:szCs w:val="18"/>
              </w:rPr>
              <w:t>0.1529</w:t>
            </w:r>
          </w:p>
        </w:tc>
        <w:tc>
          <w:tcPr>
            <w:tcW w:w="752" w:type="dxa"/>
            <w:vAlign w:val="center"/>
          </w:tcPr>
          <w:p w14:paraId="17DC9D51" w14:textId="6D6FADB9" w:rsidR="00E117F4" w:rsidRPr="00E117F4" w:rsidRDefault="00E117F4" w:rsidP="00E117F4">
            <w:pPr>
              <w:spacing w:line="360" w:lineRule="auto"/>
              <w:jc w:val="center"/>
              <w:rPr>
                <w:sz w:val="18"/>
                <w:szCs w:val="18"/>
              </w:rPr>
            </w:pPr>
            <w:r>
              <w:rPr>
                <w:sz w:val="18"/>
                <w:szCs w:val="18"/>
              </w:rPr>
              <w:t>0.1823</w:t>
            </w:r>
          </w:p>
        </w:tc>
        <w:tc>
          <w:tcPr>
            <w:tcW w:w="752" w:type="dxa"/>
            <w:vAlign w:val="center"/>
          </w:tcPr>
          <w:p w14:paraId="058BDD5C" w14:textId="6DF3FB71" w:rsidR="00E117F4" w:rsidRPr="00E117F4" w:rsidRDefault="00E117F4" w:rsidP="00E117F4">
            <w:pPr>
              <w:spacing w:line="360" w:lineRule="auto"/>
              <w:jc w:val="center"/>
              <w:rPr>
                <w:sz w:val="18"/>
                <w:szCs w:val="18"/>
              </w:rPr>
            </w:pPr>
            <w:r>
              <w:rPr>
                <w:sz w:val="18"/>
                <w:szCs w:val="18"/>
              </w:rPr>
              <w:t>0.2134</w:t>
            </w:r>
          </w:p>
        </w:tc>
        <w:tc>
          <w:tcPr>
            <w:tcW w:w="752" w:type="dxa"/>
            <w:vAlign w:val="center"/>
          </w:tcPr>
          <w:p w14:paraId="61B7B6FC" w14:textId="1F5963ED" w:rsidR="00E117F4" w:rsidRPr="00E117F4" w:rsidRDefault="00E117F4" w:rsidP="00E117F4">
            <w:pPr>
              <w:spacing w:line="360" w:lineRule="auto"/>
              <w:jc w:val="center"/>
              <w:rPr>
                <w:sz w:val="18"/>
                <w:szCs w:val="18"/>
              </w:rPr>
            </w:pPr>
            <w:r>
              <w:rPr>
                <w:sz w:val="18"/>
                <w:szCs w:val="18"/>
              </w:rPr>
              <w:t>0.2497</w:t>
            </w:r>
          </w:p>
        </w:tc>
        <w:tc>
          <w:tcPr>
            <w:tcW w:w="752" w:type="dxa"/>
            <w:vAlign w:val="center"/>
          </w:tcPr>
          <w:p w14:paraId="5FF3D3F6" w14:textId="78F66D68" w:rsidR="00E117F4" w:rsidRPr="00E117F4" w:rsidRDefault="00E117F4" w:rsidP="00E117F4">
            <w:pPr>
              <w:spacing w:line="360" w:lineRule="auto"/>
              <w:jc w:val="center"/>
              <w:rPr>
                <w:sz w:val="18"/>
                <w:szCs w:val="18"/>
              </w:rPr>
            </w:pPr>
            <w:r>
              <w:rPr>
                <w:sz w:val="18"/>
                <w:szCs w:val="18"/>
              </w:rPr>
              <w:t>0.2553</w:t>
            </w:r>
          </w:p>
        </w:tc>
        <w:tc>
          <w:tcPr>
            <w:tcW w:w="711" w:type="dxa"/>
            <w:vAlign w:val="center"/>
          </w:tcPr>
          <w:p w14:paraId="55C18DDC" w14:textId="1C07194E" w:rsidR="00E117F4" w:rsidRPr="00E117F4" w:rsidRDefault="00E117F4" w:rsidP="00E117F4">
            <w:pPr>
              <w:spacing w:line="360" w:lineRule="auto"/>
              <w:jc w:val="center"/>
              <w:rPr>
                <w:sz w:val="18"/>
                <w:szCs w:val="18"/>
              </w:rPr>
            </w:pPr>
            <w:r>
              <w:rPr>
                <w:sz w:val="18"/>
                <w:szCs w:val="18"/>
              </w:rPr>
              <w:t>0.2559</w:t>
            </w:r>
          </w:p>
        </w:tc>
        <w:tc>
          <w:tcPr>
            <w:tcW w:w="711" w:type="dxa"/>
            <w:vAlign w:val="center"/>
          </w:tcPr>
          <w:p w14:paraId="1A1F2868" w14:textId="380BB118" w:rsidR="00E117F4" w:rsidRPr="00E117F4" w:rsidRDefault="00E117F4" w:rsidP="00E117F4">
            <w:pPr>
              <w:spacing w:line="360" w:lineRule="auto"/>
              <w:jc w:val="center"/>
              <w:rPr>
                <w:sz w:val="18"/>
                <w:szCs w:val="18"/>
              </w:rPr>
            </w:pPr>
            <w:r>
              <w:rPr>
                <w:sz w:val="18"/>
                <w:szCs w:val="18"/>
              </w:rPr>
              <w:t>0.2535</w:t>
            </w:r>
          </w:p>
        </w:tc>
      </w:tr>
    </w:tbl>
    <w:p w14:paraId="5109B716" w14:textId="273E9C6D" w:rsidR="007F3367" w:rsidRDefault="007F3367" w:rsidP="002453DB">
      <w:pPr>
        <w:pStyle w:val="Image"/>
      </w:pPr>
      <w:r>
        <w:rPr>
          <w:lang w:eastAsia="en-US"/>
        </w:rPr>
        <w:drawing>
          <wp:inline distT="0" distB="0" distL="0" distR="0" wp14:anchorId="03421A6A" wp14:editId="33A655C3">
            <wp:extent cx="5734894" cy="38119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_verif.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5947" cy="3812679"/>
                    </a:xfrm>
                    <a:prstGeom prst="rect">
                      <a:avLst/>
                    </a:prstGeom>
                  </pic:spPr>
                </pic:pic>
              </a:graphicData>
            </a:graphic>
          </wp:inline>
        </w:drawing>
      </w:r>
    </w:p>
    <w:p w14:paraId="2803DB70" w14:textId="30547CFC" w:rsidR="007F3367" w:rsidRDefault="007F3367" w:rsidP="007D010B">
      <w:pPr>
        <w:pStyle w:val="FigureTitle"/>
      </w:pPr>
      <w:bookmarkStart w:id="71" w:name="_Toc514246809"/>
      <w:r>
        <w:t>Model Verification Results</w:t>
      </w:r>
      <w:bookmarkEnd w:id="71"/>
    </w:p>
    <w:p w14:paraId="5572AAE9" w14:textId="38B8DAB0" w:rsidR="005544D9" w:rsidRDefault="005544D9" w:rsidP="005544D9">
      <w:pPr>
        <w:pStyle w:val="Image"/>
      </w:pPr>
      <w:r>
        <w:rPr>
          <w:lang w:eastAsia="en-US"/>
        </w:rPr>
        <w:lastRenderedPageBreak/>
        <w:drawing>
          <wp:inline distT="0" distB="0" distL="0" distR="0" wp14:anchorId="71C73A29" wp14:editId="0527FC6F">
            <wp:extent cx="4731488" cy="20059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_Verification.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760913" cy="2018428"/>
                    </a:xfrm>
                    <a:prstGeom prst="rect">
                      <a:avLst/>
                    </a:prstGeom>
                  </pic:spPr>
                </pic:pic>
              </a:graphicData>
            </a:graphic>
          </wp:inline>
        </w:drawing>
      </w:r>
    </w:p>
    <w:p w14:paraId="26AA64CF" w14:textId="0DB159B3" w:rsidR="005544D9" w:rsidRPr="005544D9" w:rsidRDefault="005544D9" w:rsidP="007D010B">
      <w:pPr>
        <w:pStyle w:val="FigureTitle"/>
        <w:rPr>
          <w:lang w:eastAsia="ko-KR"/>
        </w:rPr>
      </w:pPr>
      <w:bookmarkStart w:id="72" w:name="_Toc514246810"/>
      <w:r>
        <w:rPr>
          <w:lang w:eastAsia="ko-KR"/>
        </w:rPr>
        <w:t>Open-Loop USV Model</w:t>
      </w:r>
      <w:bookmarkEnd w:id="72"/>
    </w:p>
    <w:p w14:paraId="50D49E3C" w14:textId="1A15005B" w:rsidR="009537FC" w:rsidRPr="007401DD" w:rsidRDefault="009537FC" w:rsidP="007401DD">
      <w:pPr>
        <w:pStyle w:val="Heading2"/>
      </w:pPr>
      <w:bookmarkStart w:id="73" w:name="_Toc514246775"/>
      <w:r w:rsidRPr="007401DD">
        <w:t>decoupled dynamics</w:t>
      </w:r>
      <w:bookmarkEnd w:id="68"/>
      <w:bookmarkEnd w:id="73"/>
    </w:p>
    <w:p w14:paraId="79506374" w14:textId="2CAE4899" w:rsidR="002453DB" w:rsidRPr="002453DB" w:rsidRDefault="00CA0434" w:rsidP="006165AD">
      <w:pPr>
        <w:pStyle w:val="AllParagraph"/>
      </w:pPr>
      <w:r>
        <w:t>The first set of testing conducted after the model verifications was on the decoupled system and analyzing the heading (yaw) and speed (surge) control independently.</w:t>
      </w:r>
    </w:p>
    <w:p w14:paraId="07C7346C" w14:textId="746F35C3" w:rsidR="009537FC" w:rsidRDefault="00CA0434" w:rsidP="007831DE">
      <w:pPr>
        <w:pStyle w:val="Heading3"/>
        <w:numPr>
          <w:ilvl w:val="2"/>
          <w:numId w:val="1"/>
        </w:numPr>
      </w:pPr>
      <w:bookmarkStart w:id="74" w:name="_Toc514246776"/>
      <w:r>
        <w:t>Heading Control</w:t>
      </w:r>
      <w:bookmarkEnd w:id="74"/>
    </w:p>
    <w:p w14:paraId="31A6F241" w14:textId="4AEEFDD1" w:rsidR="00CA0434" w:rsidRDefault="00CA0434" w:rsidP="006165AD">
      <w:pPr>
        <w:pStyle w:val="AllParagraph"/>
      </w:pPr>
      <w:r>
        <w:t xml:space="preserve">The basis of </w:t>
      </w:r>
      <w:r w:rsidR="005C6944">
        <w:t>decoupled heading</w:t>
      </w:r>
      <w:r>
        <w:t xml:space="preserve"> control was to analyze a 45-degree</w:t>
      </w:r>
      <w:r w:rsidR="001C77B6">
        <w:t xml:space="preserve"> step input with simple feedback and a PID controller with zero feedback or control to speed.</w:t>
      </w:r>
      <w:r w:rsidR="00AE43EE">
        <w:t xml:space="preserve"> </w:t>
      </w:r>
      <w:r w:rsidR="001C77B6">
        <w:t>The approach for this testing was to test and tune the simple PID controller for the linear thrust relationship and then for the non-linear thrust relationship.</w:t>
      </w:r>
      <w:r w:rsidR="00EC02D9">
        <w:t xml:space="preserve"> First,</w:t>
      </w:r>
      <w:r w:rsidR="00971A15">
        <w:t xml:space="preserve"> heading control was systematically tested and analyzed for</w:t>
      </w:r>
      <w:r w:rsidR="00EC02D9">
        <w:t xml:space="preserve"> trends </w:t>
      </w:r>
      <w:r w:rsidR="00971A15">
        <w:t>utilizing the tuning approach as presented in</w:t>
      </w:r>
      <w:r w:rsidR="00EC02D9">
        <w:t xml:space="preserve"> Table 6.</w:t>
      </w:r>
      <w:r w:rsidR="00AE43EE">
        <w:t xml:space="preserve"> </w:t>
      </w:r>
      <w:r w:rsidR="00F91A47">
        <w:t>Figures 14 and 15</w:t>
      </w:r>
      <w:r w:rsidR="00971A15">
        <w:t xml:space="preserve"> displays the </w:t>
      </w:r>
      <w:r w:rsidR="00F91A47">
        <w:t xml:space="preserve">varying </w:t>
      </w:r>
      <w:r w:rsidR="00971A15">
        <w:t xml:space="preserve">effect of the heading control with a linear thrust </w:t>
      </w:r>
      <w:r w:rsidR="00F91A47">
        <w:t xml:space="preserve">and non-linear thrust model </w:t>
      </w:r>
      <w:r w:rsidR="00971A15">
        <w:t xml:space="preserve">approximation </w:t>
      </w:r>
      <w:r w:rsidR="00F91A47">
        <w:t xml:space="preserve">respectively. The plots are organized from top-to-bottom by effects of the varying the proportional-only, integral-only, and derivative-only gains. </w:t>
      </w:r>
    </w:p>
    <w:p w14:paraId="6428B087" w14:textId="6D2FE703" w:rsidR="00F91A47" w:rsidRDefault="00F91A47" w:rsidP="00F91A47">
      <w:pPr>
        <w:pStyle w:val="Image"/>
      </w:pPr>
      <w:r>
        <w:rPr>
          <w:lang w:eastAsia="en-US"/>
        </w:rPr>
        <w:lastRenderedPageBreak/>
        <w:drawing>
          <wp:inline distT="0" distB="0" distL="0" distR="0" wp14:anchorId="6442EC87" wp14:editId="47728813">
            <wp:extent cx="5486400" cy="5278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ding_linear_comb.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86400" cy="5278755"/>
                    </a:xfrm>
                    <a:prstGeom prst="rect">
                      <a:avLst/>
                    </a:prstGeom>
                  </pic:spPr>
                </pic:pic>
              </a:graphicData>
            </a:graphic>
          </wp:inline>
        </w:drawing>
      </w:r>
    </w:p>
    <w:p w14:paraId="3385C403" w14:textId="0C796A54" w:rsidR="00F91A47" w:rsidRDefault="00F91A47" w:rsidP="007D010B">
      <w:pPr>
        <w:pStyle w:val="FigureTitle"/>
        <w:rPr>
          <w:lang w:eastAsia="ko-KR"/>
        </w:rPr>
      </w:pPr>
      <w:bookmarkStart w:id="75" w:name="_Toc514246811"/>
      <w:r>
        <w:rPr>
          <w:lang w:eastAsia="ko-KR"/>
        </w:rPr>
        <w:t>Tuning Step Responses</w:t>
      </w:r>
      <w:r w:rsidR="000244BA">
        <w:rPr>
          <w:lang w:eastAsia="ko-KR"/>
        </w:rPr>
        <w:t>—</w:t>
      </w:r>
      <w:r>
        <w:rPr>
          <w:lang w:eastAsia="ko-KR"/>
        </w:rPr>
        <w:t>Heading Control</w:t>
      </w:r>
      <w:r w:rsidR="008E545E">
        <w:rPr>
          <w:lang w:eastAsia="ko-KR"/>
        </w:rPr>
        <w:t>—</w:t>
      </w:r>
      <w:r>
        <w:rPr>
          <w:lang w:eastAsia="ko-KR"/>
        </w:rPr>
        <w:t>Linear Thrust Model Approximation</w:t>
      </w:r>
      <w:bookmarkEnd w:id="75"/>
    </w:p>
    <w:p w14:paraId="28844EF1" w14:textId="392D7B29" w:rsidR="00F91A47" w:rsidRDefault="00F91A47" w:rsidP="00F91A47">
      <w:pPr>
        <w:pStyle w:val="Image"/>
      </w:pPr>
      <w:r w:rsidRPr="00F91A47">
        <w:rPr>
          <w:lang w:eastAsia="en-US"/>
        </w:rPr>
        <w:lastRenderedPageBreak/>
        <w:drawing>
          <wp:inline distT="0" distB="0" distL="0" distR="0" wp14:anchorId="5A50B269" wp14:editId="52AB5E04">
            <wp:extent cx="5486400" cy="5278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ding_nonlinear_comb.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86400" cy="5278755"/>
                    </a:xfrm>
                    <a:prstGeom prst="rect">
                      <a:avLst/>
                    </a:prstGeom>
                  </pic:spPr>
                </pic:pic>
              </a:graphicData>
            </a:graphic>
          </wp:inline>
        </w:drawing>
      </w:r>
    </w:p>
    <w:p w14:paraId="20DAA891" w14:textId="23C37DFC" w:rsidR="00F91A47" w:rsidRPr="00F91A47" w:rsidRDefault="00F91A47" w:rsidP="007D010B">
      <w:pPr>
        <w:pStyle w:val="FigureTitle"/>
        <w:rPr>
          <w:lang w:eastAsia="ko-KR"/>
        </w:rPr>
      </w:pPr>
      <w:bookmarkStart w:id="76" w:name="_Toc514246812"/>
      <w:r>
        <w:rPr>
          <w:lang w:eastAsia="ko-KR"/>
        </w:rPr>
        <w:t>Tuning Step Responses</w:t>
      </w:r>
      <w:r w:rsidR="008E545E">
        <w:rPr>
          <w:lang w:eastAsia="ko-KR"/>
        </w:rPr>
        <w:t>—</w:t>
      </w:r>
      <w:r>
        <w:rPr>
          <w:lang w:eastAsia="ko-KR"/>
        </w:rPr>
        <w:t>Heading Control</w:t>
      </w:r>
      <w:r w:rsidR="008E545E">
        <w:rPr>
          <w:lang w:eastAsia="ko-KR"/>
        </w:rPr>
        <w:t>—</w:t>
      </w:r>
      <w:r>
        <w:rPr>
          <w:lang w:eastAsia="ko-KR"/>
        </w:rPr>
        <w:t>Non-Linear Thrust Model Approximation</w:t>
      </w:r>
      <w:bookmarkEnd w:id="76"/>
    </w:p>
    <w:p w14:paraId="4E3138B8" w14:textId="1507A786" w:rsidR="00F91A47" w:rsidRDefault="00F91A47" w:rsidP="006165AD">
      <w:pPr>
        <w:pStyle w:val="AllParagraph"/>
        <w:rPr>
          <w:lang w:eastAsia="ko-KR"/>
        </w:rPr>
      </w:pPr>
      <w:r>
        <w:rPr>
          <w:lang w:eastAsia="ko-KR"/>
        </w:rPr>
        <w:t xml:space="preserve">From the plots, </w:t>
      </w:r>
      <w:r w:rsidR="0049654B">
        <w:rPr>
          <w:lang w:eastAsia="ko-KR"/>
        </w:rPr>
        <w:t xml:space="preserve">we can identify the following </w:t>
      </w:r>
      <w:r w:rsidR="00D64F3B">
        <w:rPr>
          <w:lang w:eastAsia="ko-KR"/>
        </w:rPr>
        <w:t xml:space="preserve">common </w:t>
      </w:r>
      <w:r w:rsidR="0049654B">
        <w:rPr>
          <w:lang w:eastAsia="ko-KR"/>
        </w:rPr>
        <w:t>trends:</w:t>
      </w:r>
    </w:p>
    <w:p w14:paraId="7FBD01F6" w14:textId="242FB3DD" w:rsidR="0049654B" w:rsidRPr="005A0222" w:rsidRDefault="0049654B" w:rsidP="007831DE">
      <w:pPr>
        <w:pStyle w:val="ListNumber"/>
        <w:numPr>
          <w:ilvl w:val="0"/>
          <w:numId w:val="16"/>
        </w:numPr>
      </w:pPr>
      <w:r w:rsidRPr="005A0222">
        <w:t>Increasing the proportional gain improve</w:t>
      </w:r>
      <w:r w:rsidR="00B91118">
        <w:t>s</w:t>
      </w:r>
      <w:r w:rsidRPr="005A0222">
        <w:t xml:space="preserve"> response time but increases overshoot. </w:t>
      </w:r>
    </w:p>
    <w:p w14:paraId="39B50944" w14:textId="2C70789C" w:rsidR="0049654B" w:rsidRPr="005A0222" w:rsidRDefault="0049654B" w:rsidP="00761258">
      <w:pPr>
        <w:pStyle w:val="ListNumber"/>
      </w:pPr>
      <w:r w:rsidRPr="005A0222">
        <w:t xml:space="preserve">Increasing the integral gain drives the system unstable and should be set near zero. </w:t>
      </w:r>
    </w:p>
    <w:p w14:paraId="71CFC3AC" w14:textId="1016EA16" w:rsidR="0049654B" w:rsidRDefault="0049654B" w:rsidP="00761258">
      <w:pPr>
        <w:pStyle w:val="ListNumber"/>
      </w:pPr>
      <w:r w:rsidRPr="005A0222">
        <w:lastRenderedPageBreak/>
        <w:t xml:space="preserve">Increasing the derivative gain slows systems response and decreases overshoot. </w:t>
      </w:r>
    </w:p>
    <w:p w14:paraId="5A1EFF25" w14:textId="3DDA6E39" w:rsidR="00197D9B" w:rsidRPr="005A0222" w:rsidRDefault="00197D9B" w:rsidP="00761258">
      <w:pPr>
        <w:pStyle w:val="ListNumber"/>
      </w:pPr>
      <w:r>
        <w:t xml:space="preserve">The system responds best to a PID controller most closely resembling a Proportional-Derivative (PD) controller. </w:t>
      </w:r>
    </w:p>
    <w:p w14:paraId="74D0BA2C" w14:textId="11BAB83E" w:rsidR="0049654B" w:rsidRPr="005B2B9F" w:rsidRDefault="00D64F3B" w:rsidP="006165AD">
      <w:pPr>
        <w:pStyle w:val="AllParagraph"/>
        <w:rPr>
          <w:lang w:eastAsia="ko-KR"/>
        </w:rPr>
      </w:pPr>
      <w:r>
        <w:rPr>
          <w:lang w:eastAsia="ko-KR"/>
        </w:rPr>
        <w:t xml:space="preserve">Table 8 compares </w:t>
      </w:r>
      <w:r w:rsidR="004A21E0">
        <w:rPr>
          <w:lang w:eastAsia="ko-KR"/>
        </w:rPr>
        <w:t>the performance characteristics</w:t>
      </w:r>
      <w:r w:rsidR="007747F0">
        <w:rPr>
          <w:lang w:eastAsia="ko-KR"/>
        </w:rPr>
        <w:t xml:space="preserve"> of </w:t>
      </w:r>
      <w:r w:rsidR="00992A46">
        <w:rPr>
          <w:lang w:eastAsia="ko-KR"/>
        </w:rPr>
        <w:t xml:space="preserve">linear (L) and non-linear (NL) step responses from the proportional (top plot) </w:t>
      </w:r>
      <w:r w:rsidR="007747F0">
        <w:rPr>
          <w:lang w:eastAsia="ko-KR"/>
        </w:rPr>
        <w:t>and derivative</w:t>
      </w:r>
      <w:r w:rsidR="00992A46">
        <w:rPr>
          <w:lang w:eastAsia="ko-KR"/>
        </w:rPr>
        <w:t xml:space="preserve"> (bottom plot) in Figures 14 and 15.</w:t>
      </w:r>
      <w:r w:rsidR="00AE43EE">
        <w:rPr>
          <w:lang w:eastAsia="ko-KR"/>
        </w:rPr>
        <w:t xml:space="preserve"> </w:t>
      </w:r>
      <w:r w:rsidR="00B4466B">
        <w:rPr>
          <w:lang w:eastAsia="ko-KR"/>
        </w:rPr>
        <w:t>As this data indicates,</w:t>
      </w:r>
      <w:r w:rsidR="00992A46">
        <w:rPr>
          <w:lang w:eastAsia="ko-KR"/>
        </w:rPr>
        <w:t xml:space="preserve"> </w:t>
      </w:r>
      <w:r w:rsidR="005B2B9F">
        <w:rPr>
          <w:lang w:eastAsia="ko-KR"/>
        </w:rPr>
        <w:t xml:space="preserve">even before fine-tuning the controllers, the non-linear thrust model presents advantages over the linear approximation in terms of rise time, </w:t>
      </w:r>
      <w:r w:rsidR="005B2B9F">
        <w:rPr>
          <w:i/>
          <w:lang w:eastAsia="ko-KR"/>
        </w:rPr>
        <w:t>T</w:t>
      </w:r>
      <w:r w:rsidR="005B2B9F">
        <w:rPr>
          <w:i/>
          <w:vertAlign w:val="subscript"/>
          <w:lang w:eastAsia="ko-KR"/>
        </w:rPr>
        <w:t>R</w:t>
      </w:r>
      <w:r w:rsidR="005B2B9F">
        <w:rPr>
          <w:lang w:eastAsia="ko-KR"/>
        </w:rPr>
        <w:t xml:space="preserve">, settling time, </w:t>
      </w:r>
      <w:r w:rsidR="005B2B9F">
        <w:rPr>
          <w:i/>
          <w:lang w:eastAsia="ko-KR"/>
        </w:rPr>
        <w:t>T</w:t>
      </w:r>
      <w:r w:rsidR="005B2B9F">
        <w:rPr>
          <w:i/>
          <w:vertAlign w:val="subscript"/>
          <w:lang w:eastAsia="ko-KR"/>
        </w:rPr>
        <w:t>S</w:t>
      </w:r>
      <w:r w:rsidR="005B2B9F">
        <w:rPr>
          <w:lang w:eastAsia="ko-KR"/>
        </w:rPr>
        <w:t xml:space="preserve"> and percent overshoot, </w:t>
      </w:r>
      <w:r w:rsidR="005B2B9F" w:rsidRPr="005B2B9F">
        <w:rPr>
          <w:i/>
          <w:lang w:eastAsia="ko-KR"/>
        </w:rPr>
        <w:t>OS</w:t>
      </w:r>
      <w:r w:rsidR="005B2B9F">
        <w:rPr>
          <w:i/>
          <w:lang w:eastAsia="ko-KR"/>
        </w:rPr>
        <w:t xml:space="preserve">. </w:t>
      </w:r>
    </w:p>
    <w:p w14:paraId="12702330" w14:textId="4A277E1E" w:rsidR="008F4CE2" w:rsidRDefault="008F4CE2" w:rsidP="00AE43EE">
      <w:pPr>
        <w:pStyle w:val="TableTitle"/>
        <w:rPr>
          <w:lang w:eastAsia="ko-KR"/>
        </w:rPr>
      </w:pPr>
      <w:bookmarkStart w:id="77" w:name="_Toc514246856"/>
      <w:r>
        <w:rPr>
          <w:lang w:eastAsia="ko-KR"/>
        </w:rPr>
        <w:t>Heading Control</w:t>
      </w:r>
      <w:r w:rsidR="008E545E">
        <w:rPr>
          <w:lang w:eastAsia="ko-KR"/>
        </w:rPr>
        <w:t>—</w:t>
      </w:r>
      <w:r>
        <w:rPr>
          <w:lang w:eastAsia="ko-KR"/>
        </w:rPr>
        <w:t xml:space="preserve">Linear </w:t>
      </w:r>
      <w:r w:rsidR="006D4656">
        <w:rPr>
          <w:lang w:eastAsia="ko-KR"/>
        </w:rPr>
        <w:t>and</w:t>
      </w:r>
      <w:r>
        <w:rPr>
          <w:lang w:eastAsia="ko-KR"/>
        </w:rPr>
        <w:t xml:space="preserve"> Non Linear </w:t>
      </w:r>
      <w:r w:rsidR="001600EA">
        <w:rPr>
          <w:lang w:eastAsia="ko-KR"/>
        </w:rPr>
        <w:t>Thrust Model Approximation</w:t>
      </w:r>
      <w:r w:rsidR="008E545E">
        <w:rPr>
          <w:lang w:eastAsia="ko-KR"/>
        </w:rPr>
        <w:t>—</w:t>
      </w:r>
      <w:r w:rsidR="001600EA">
        <w:rPr>
          <w:lang w:eastAsia="ko-KR"/>
        </w:rPr>
        <w:t xml:space="preserve">Step </w:t>
      </w:r>
      <w:r>
        <w:rPr>
          <w:lang w:eastAsia="ko-KR"/>
        </w:rPr>
        <w:t>Response Characteristic Comparison</w:t>
      </w:r>
      <w:bookmarkEnd w:id="77"/>
    </w:p>
    <w:tbl>
      <w:tblPr>
        <w:tblW w:w="5000" w:type="pct"/>
        <w:tblLook w:val="04A0" w:firstRow="1" w:lastRow="0" w:firstColumn="1" w:lastColumn="0" w:noHBand="0" w:noVBand="1"/>
      </w:tblPr>
      <w:tblGrid>
        <w:gridCol w:w="706"/>
        <w:gridCol w:w="780"/>
        <w:gridCol w:w="778"/>
        <w:gridCol w:w="777"/>
        <w:gridCol w:w="779"/>
        <w:gridCol w:w="777"/>
        <w:gridCol w:w="777"/>
        <w:gridCol w:w="777"/>
        <w:gridCol w:w="633"/>
        <w:gridCol w:w="633"/>
        <w:gridCol w:w="1163"/>
      </w:tblGrid>
      <w:tr w:rsidR="003E7F3D" w:rsidRPr="003E7F3D" w14:paraId="13ABC962" w14:textId="77777777" w:rsidTr="00785119">
        <w:trPr>
          <w:trHeight w:val="300"/>
        </w:trPr>
        <w:tc>
          <w:tcPr>
            <w:tcW w:w="865" w:type="pct"/>
            <w:gridSpan w:val="2"/>
            <w:tcBorders>
              <w:top w:val="single" w:sz="24" w:space="0" w:color="auto"/>
              <w:left w:val="single" w:sz="24" w:space="0" w:color="auto"/>
              <w:bottom w:val="single" w:sz="4" w:space="0" w:color="auto"/>
              <w:right w:val="single" w:sz="24" w:space="0" w:color="auto"/>
            </w:tcBorders>
            <w:shd w:val="clear" w:color="auto" w:fill="auto"/>
            <w:noWrap/>
            <w:vAlign w:val="center"/>
            <w:hideMark/>
          </w:tcPr>
          <w:p w14:paraId="202880A5" w14:textId="71FE2D54" w:rsidR="003E7F3D" w:rsidRPr="003E7F3D" w:rsidRDefault="003E7F3D" w:rsidP="003E7F3D">
            <w:pPr>
              <w:jc w:val="center"/>
              <w:rPr>
                <w:rFonts w:eastAsia="Times New Roman" w:cs="Times New Roman"/>
                <w:b/>
                <w:bCs/>
                <w:color w:val="000000"/>
                <w:sz w:val="22"/>
                <w:szCs w:val="22"/>
              </w:rPr>
            </w:pPr>
            <w:r>
              <w:rPr>
                <w:rFonts w:eastAsia="Times New Roman" w:cs="Times New Roman"/>
                <w:b/>
                <w:bCs/>
                <w:color w:val="000000"/>
                <w:sz w:val="22"/>
                <w:szCs w:val="22"/>
              </w:rPr>
              <w:t>Gains</w:t>
            </w:r>
          </w:p>
        </w:tc>
        <w:tc>
          <w:tcPr>
            <w:tcW w:w="1360" w:type="pct"/>
            <w:gridSpan w:val="3"/>
            <w:tcBorders>
              <w:top w:val="single" w:sz="24" w:space="0" w:color="auto"/>
              <w:left w:val="single" w:sz="24" w:space="0" w:color="auto"/>
              <w:bottom w:val="single" w:sz="4" w:space="0" w:color="auto"/>
              <w:right w:val="single" w:sz="24" w:space="0" w:color="auto"/>
            </w:tcBorders>
            <w:shd w:val="clear" w:color="auto" w:fill="auto"/>
            <w:noWrap/>
            <w:vAlign w:val="center"/>
            <w:hideMark/>
          </w:tcPr>
          <w:p w14:paraId="4CDC0026" w14:textId="4D34F938" w:rsidR="003E7F3D" w:rsidRPr="003E7F3D" w:rsidRDefault="00606274" w:rsidP="003E7F3D">
            <w:pPr>
              <w:jc w:val="center"/>
              <w:rPr>
                <w:rFonts w:eastAsia="Times New Roman" w:cs="Times New Roman"/>
                <w:b/>
                <w:bCs/>
                <w:color w:val="000000"/>
                <w:sz w:val="22"/>
                <w:szCs w:val="22"/>
              </w:rPr>
            </w:pPr>
            <w:r>
              <w:rPr>
                <w:rFonts w:eastAsia="Times New Roman" w:cs="Times New Roman"/>
                <w:b/>
                <w:bCs/>
                <w:i/>
                <w:color w:val="000000"/>
                <w:sz w:val="22"/>
                <w:szCs w:val="22"/>
              </w:rPr>
              <w:t xml:space="preserve">Rise Time, </w:t>
            </w:r>
            <w:r w:rsidR="003E7F3D" w:rsidRPr="00606274">
              <w:rPr>
                <w:rFonts w:eastAsia="Times New Roman" w:cs="Times New Roman"/>
                <w:b/>
                <w:bCs/>
                <w:i/>
                <w:color w:val="000000"/>
                <w:sz w:val="22"/>
                <w:szCs w:val="22"/>
              </w:rPr>
              <w:t>T</w:t>
            </w:r>
            <w:r w:rsidR="003E7F3D" w:rsidRPr="00606274">
              <w:rPr>
                <w:rFonts w:eastAsia="Times New Roman" w:cs="Times New Roman"/>
                <w:b/>
                <w:bCs/>
                <w:i/>
                <w:color w:val="000000"/>
                <w:sz w:val="22"/>
                <w:szCs w:val="22"/>
                <w:vertAlign w:val="subscript"/>
              </w:rPr>
              <w:t>R</w:t>
            </w:r>
            <w:r w:rsidR="003E7F3D" w:rsidRPr="003E7F3D">
              <w:rPr>
                <w:rFonts w:eastAsia="Times New Roman" w:cs="Times New Roman"/>
                <w:b/>
                <w:bCs/>
                <w:color w:val="000000"/>
                <w:sz w:val="22"/>
                <w:szCs w:val="22"/>
              </w:rPr>
              <w:t xml:space="preserve"> [s]</w:t>
            </w:r>
          </w:p>
        </w:tc>
        <w:tc>
          <w:tcPr>
            <w:tcW w:w="1358" w:type="pct"/>
            <w:gridSpan w:val="3"/>
            <w:tcBorders>
              <w:top w:val="single" w:sz="24" w:space="0" w:color="auto"/>
              <w:left w:val="single" w:sz="24" w:space="0" w:color="auto"/>
              <w:bottom w:val="single" w:sz="4" w:space="0" w:color="auto"/>
              <w:right w:val="single" w:sz="24" w:space="0" w:color="auto"/>
            </w:tcBorders>
            <w:shd w:val="clear" w:color="auto" w:fill="auto"/>
            <w:noWrap/>
            <w:vAlign w:val="center"/>
            <w:hideMark/>
          </w:tcPr>
          <w:p w14:paraId="2EFE9336" w14:textId="7CBBFF30" w:rsidR="003E7F3D" w:rsidRPr="003E7F3D" w:rsidRDefault="00606274" w:rsidP="003E7F3D">
            <w:pPr>
              <w:jc w:val="center"/>
              <w:rPr>
                <w:rFonts w:eastAsia="Times New Roman" w:cs="Times New Roman"/>
                <w:b/>
                <w:bCs/>
                <w:color w:val="000000"/>
                <w:sz w:val="22"/>
                <w:szCs w:val="22"/>
              </w:rPr>
            </w:pPr>
            <w:r w:rsidRPr="00606274">
              <w:rPr>
                <w:rFonts w:eastAsia="Times New Roman" w:cs="Times New Roman"/>
                <w:b/>
                <w:bCs/>
                <w:i/>
                <w:color w:val="000000"/>
                <w:sz w:val="22"/>
                <w:szCs w:val="22"/>
              </w:rPr>
              <w:t xml:space="preserve">Settling Time, </w:t>
            </w:r>
            <w:r w:rsidR="003E7F3D" w:rsidRPr="00606274">
              <w:rPr>
                <w:rFonts w:eastAsia="Times New Roman" w:cs="Times New Roman"/>
                <w:b/>
                <w:bCs/>
                <w:i/>
                <w:color w:val="000000"/>
                <w:sz w:val="22"/>
                <w:szCs w:val="22"/>
              </w:rPr>
              <w:t>T</w:t>
            </w:r>
            <w:r w:rsidR="003E7F3D" w:rsidRPr="00606274">
              <w:rPr>
                <w:rFonts w:eastAsia="Times New Roman" w:cs="Times New Roman"/>
                <w:b/>
                <w:bCs/>
                <w:i/>
                <w:color w:val="000000"/>
                <w:sz w:val="22"/>
                <w:szCs w:val="22"/>
                <w:vertAlign w:val="subscript"/>
              </w:rPr>
              <w:t>S</w:t>
            </w:r>
            <w:r w:rsidR="003E7F3D" w:rsidRPr="003E7F3D">
              <w:rPr>
                <w:rFonts w:eastAsia="Times New Roman" w:cs="Times New Roman"/>
                <w:b/>
                <w:bCs/>
                <w:color w:val="000000"/>
                <w:sz w:val="22"/>
                <w:szCs w:val="22"/>
                <w:vertAlign w:val="subscript"/>
              </w:rPr>
              <w:t xml:space="preserve"> </w:t>
            </w:r>
            <w:r w:rsidR="003E7F3D" w:rsidRPr="003E7F3D">
              <w:rPr>
                <w:rFonts w:eastAsia="Times New Roman" w:cs="Times New Roman"/>
                <w:b/>
                <w:bCs/>
                <w:color w:val="000000"/>
                <w:sz w:val="22"/>
                <w:szCs w:val="22"/>
              </w:rPr>
              <w:t>[s]</w:t>
            </w:r>
          </w:p>
        </w:tc>
        <w:tc>
          <w:tcPr>
            <w:tcW w:w="1417" w:type="pct"/>
            <w:gridSpan w:val="3"/>
            <w:tcBorders>
              <w:top w:val="single" w:sz="24" w:space="0" w:color="auto"/>
              <w:left w:val="single" w:sz="24" w:space="0" w:color="auto"/>
              <w:bottom w:val="single" w:sz="4" w:space="0" w:color="auto"/>
              <w:right w:val="single" w:sz="24" w:space="0" w:color="auto"/>
            </w:tcBorders>
            <w:shd w:val="clear" w:color="auto" w:fill="auto"/>
            <w:noWrap/>
            <w:vAlign w:val="center"/>
            <w:hideMark/>
          </w:tcPr>
          <w:p w14:paraId="77625D8C" w14:textId="4A2F104E" w:rsidR="003E7F3D" w:rsidRPr="003E7F3D" w:rsidRDefault="00606274" w:rsidP="003E7F3D">
            <w:pPr>
              <w:jc w:val="center"/>
              <w:rPr>
                <w:rFonts w:eastAsia="Times New Roman" w:cs="Times New Roman"/>
                <w:b/>
                <w:bCs/>
                <w:color w:val="000000"/>
                <w:sz w:val="22"/>
                <w:szCs w:val="22"/>
              </w:rPr>
            </w:pPr>
            <w:r w:rsidRPr="00606274">
              <w:rPr>
                <w:rFonts w:eastAsia="Times New Roman" w:cs="Times New Roman"/>
                <w:b/>
                <w:bCs/>
                <w:i/>
                <w:color w:val="000000"/>
                <w:sz w:val="22"/>
                <w:szCs w:val="22"/>
              </w:rPr>
              <w:t xml:space="preserve">Overshoot, </w:t>
            </w:r>
            <w:r w:rsidR="003E7F3D" w:rsidRPr="00606274">
              <w:rPr>
                <w:rFonts w:eastAsia="Times New Roman" w:cs="Times New Roman"/>
                <w:b/>
                <w:bCs/>
                <w:i/>
                <w:color w:val="000000"/>
                <w:sz w:val="22"/>
                <w:szCs w:val="22"/>
              </w:rPr>
              <w:t>OS</w:t>
            </w:r>
            <w:r w:rsidR="003E7F3D" w:rsidRPr="003E7F3D">
              <w:rPr>
                <w:rFonts w:eastAsia="Times New Roman" w:cs="Times New Roman"/>
                <w:b/>
                <w:bCs/>
                <w:color w:val="000000"/>
                <w:sz w:val="22"/>
                <w:szCs w:val="22"/>
              </w:rPr>
              <w:t xml:space="preserve"> [%]</w:t>
            </w:r>
          </w:p>
        </w:tc>
      </w:tr>
      <w:tr w:rsidR="00AA39C2" w:rsidRPr="003E7F3D" w14:paraId="65D2A128" w14:textId="77777777" w:rsidTr="00785119">
        <w:trPr>
          <w:trHeight w:val="300"/>
        </w:trPr>
        <w:tc>
          <w:tcPr>
            <w:tcW w:w="411" w:type="pct"/>
            <w:tcBorders>
              <w:top w:val="nil"/>
              <w:left w:val="single" w:sz="24" w:space="0" w:color="auto"/>
              <w:bottom w:val="single" w:sz="4" w:space="0" w:color="auto"/>
              <w:right w:val="single" w:sz="4" w:space="0" w:color="auto"/>
            </w:tcBorders>
            <w:shd w:val="clear" w:color="auto" w:fill="auto"/>
            <w:noWrap/>
            <w:vAlign w:val="center"/>
            <w:hideMark/>
          </w:tcPr>
          <w:p w14:paraId="40598274" w14:textId="77777777" w:rsidR="003E7F3D" w:rsidRPr="003E7F3D" w:rsidRDefault="003E7F3D" w:rsidP="003E7F3D">
            <w:pPr>
              <w:jc w:val="center"/>
              <w:rPr>
                <w:rFonts w:eastAsia="Times New Roman" w:cs="Times New Roman"/>
                <w:b/>
                <w:bCs/>
                <w:color w:val="000000"/>
                <w:sz w:val="22"/>
                <w:szCs w:val="22"/>
              </w:rPr>
            </w:pPr>
            <w:r w:rsidRPr="003E7F3D">
              <w:rPr>
                <w:rFonts w:eastAsia="Times New Roman" w:cs="Times New Roman"/>
                <w:b/>
                <w:bCs/>
                <w:color w:val="000000"/>
                <w:sz w:val="22"/>
                <w:szCs w:val="22"/>
              </w:rPr>
              <w:t>Kp</w:t>
            </w:r>
          </w:p>
        </w:tc>
        <w:tc>
          <w:tcPr>
            <w:tcW w:w="453" w:type="pct"/>
            <w:tcBorders>
              <w:top w:val="nil"/>
              <w:left w:val="nil"/>
              <w:bottom w:val="single" w:sz="4" w:space="0" w:color="auto"/>
              <w:right w:val="single" w:sz="24" w:space="0" w:color="auto"/>
            </w:tcBorders>
            <w:shd w:val="clear" w:color="auto" w:fill="auto"/>
            <w:noWrap/>
            <w:vAlign w:val="center"/>
            <w:hideMark/>
          </w:tcPr>
          <w:p w14:paraId="44EE6B6A" w14:textId="77777777" w:rsidR="003E7F3D" w:rsidRPr="003E7F3D" w:rsidRDefault="003E7F3D" w:rsidP="003E7F3D">
            <w:pPr>
              <w:jc w:val="center"/>
              <w:rPr>
                <w:rFonts w:eastAsia="Times New Roman" w:cs="Times New Roman"/>
                <w:b/>
                <w:bCs/>
                <w:color w:val="000000"/>
                <w:sz w:val="22"/>
                <w:szCs w:val="22"/>
              </w:rPr>
            </w:pPr>
            <w:r w:rsidRPr="003E7F3D">
              <w:rPr>
                <w:rFonts w:eastAsia="Times New Roman" w:cs="Times New Roman"/>
                <w:b/>
                <w:bCs/>
                <w:color w:val="000000"/>
                <w:sz w:val="22"/>
                <w:szCs w:val="22"/>
              </w:rPr>
              <w:t>Kd</w:t>
            </w:r>
          </w:p>
        </w:tc>
        <w:tc>
          <w:tcPr>
            <w:tcW w:w="453" w:type="pct"/>
            <w:tcBorders>
              <w:top w:val="nil"/>
              <w:left w:val="single" w:sz="24" w:space="0" w:color="auto"/>
              <w:bottom w:val="single" w:sz="4" w:space="0" w:color="auto"/>
              <w:right w:val="single" w:sz="4" w:space="0" w:color="auto"/>
            </w:tcBorders>
            <w:shd w:val="clear" w:color="auto" w:fill="auto"/>
            <w:noWrap/>
            <w:vAlign w:val="center"/>
            <w:hideMark/>
          </w:tcPr>
          <w:p w14:paraId="099BA218" w14:textId="77777777" w:rsidR="003E7F3D" w:rsidRPr="003E7F3D" w:rsidRDefault="003E7F3D" w:rsidP="003E7F3D">
            <w:pPr>
              <w:jc w:val="center"/>
              <w:rPr>
                <w:rFonts w:eastAsia="Times New Roman" w:cs="Times New Roman"/>
                <w:b/>
                <w:bCs/>
                <w:color w:val="000000"/>
                <w:sz w:val="22"/>
                <w:szCs w:val="22"/>
              </w:rPr>
            </w:pPr>
            <w:r w:rsidRPr="003E7F3D">
              <w:rPr>
                <w:rFonts w:eastAsia="Times New Roman" w:cs="Times New Roman"/>
                <w:b/>
                <w:bCs/>
                <w:color w:val="000000"/>
                <w:sz w:val="22"/>
                <w:szCs w:val="22"/>
              </w:rPr>
              <w:t>L</w:t>
            </w:r>
          </w:p>
        </w:tc>
        <w:tc>
          <w:tcPr>
            <w:tcW w:w="453" w:type="pct"/>
            <w:tcBorders>
              <w:top w:val="nil"/>
              <w:left w:val="nil"/>
              <w:bottom w:val="single" w:sz="4" w:space="0" w:color="auto"/>
              <w:right w:val="single" w:sz="4" w:space="0" w:color="auto"/>
            </w:tcBorders>
            <w:shd w:val="clear" w:color="auto" w:fill="auto"/>
            <w:noWrap/>
            <w:vAlign w:val="center"/>
            <w:hideMark/>
          </w:tcPr>
          <w:p w14:paraId="32A62B5E" w14:textId="77777777" w:rsidR="003E7F3D" w:rsidRPr="003E7F3D" w:rsidRDefault="003E7F3D" w:rsidP="003E7F3D">
            <w:pPr>
              <w:jc w:val="center"/>
              <w:rPr>
                <w:rFonts w:eastAsia="Times New Roman" w:cs="Times New Roman"/>
                <w:b/>
                <w:bCs/>
                <w:color w:val="000000"/>
                <w:sz w:val="22"/>
                <w:szCs w:val="22"/>
              </w:rPr>
            </w:pPr>
            <w:r w:rsidRPr="003E7F3D">
              <w:rPr>
                <w:rFonts w:eastAsia="Times New Roman" w:cs="Times New Roman"/>
                <w:b/>
                <w:bCs/>
                <w:color w:val="000000"/>
                <w:sz w:val="22"/>
                <w:szCs w:val="22"/>
              </w:rPr>
              <w:t>NL</w:t>
            </w:r>
          </w:p>
        </w:tc>
        <w:tc>
          <w:tcPr>
            <w:tcW w:w="454" w:type="pct"/>
            <w:tcBorders>
              <w:top w:val="nil"/>
              <w:left w:val="nil"/>
              <w:bottom w:val="single" w:sz="4" w:space="0" w:color="auto"/>
              <w:right w:val="single" w:sz="24" w:space="0" w:color="auto"/>
            </w:tcBorders>
            <w:shd w:val="clear" w:color="auto" w:fill="auto"/>
            <w:noWrap/>
            <w:vAlign w:val="center"/>
            <w:hideMark/>
          </w:tcPr>
          <w:p w14:paraId="2BDA74EA" w14:textId="12AC7264" w:rsidR="003E7F3D" w:rsidRPr="003E7F3D" w:rsidRDefault="00785119" w:rsidP="003E7F3D">
            <w:pPr>
              <w:jc w:val="center"/>
              <w:rPr>
                <w:rFonts w:eastAsia="Times New Roman" w:cs="Times New Roman"/>
                <w:b/>
                <w:bCs/>
                <w:color w:val="000000"/>
                <w:sz w:val="22"/>
                <w:szCs w:val="22"/>
              </w:rPr>
            </w:pPr>
            <w:r>
              <w:rPr>
                <w:rFonts w:eastAsia="Times New Roman" w:cs="Times New Roman"/>
                <w:b/>
                <w:bCs/>
                <w:color w:val="000000"/>
                <w:sz w:val="22"/>
                <w:szCs w:val="22"/>
              </w:rPr>
              <w:t>Δ [s]</w:t>
            </w:r>
          </w:p>
        </w:tc>
        <w:tc>
          <w:tcPr>
            <w:tcW w:w="453" w:type="pct"/>
            <w:tcBorders>
              <w:top w:val="nil"/>
              <w:left w:val="single" w:sz="24" w:space="0" w:color="auto"/>
              <w:bottom w:val="single" w:sz="4" w:space="0" w:color="auto"/>
              <w:right w:val="single" w:sz="4" w:space="0" w:color="auto"/>
            </w:tcBorders>
            <w:shd w:val="clear" w:color="auto" w:fill="auto"/>
            <w:noWrap/>
            <w:vAlign w:val="center"/>
            <w:hideMark/>
          </w:tcPr>
          <w:p w14:paraId="76C3FE96" w14:textId="77777777" w:rsidR="003E7F3D" w:rsidRPr="003E7F3D" w:rsidRDefault="003E7F3D" w:rsidP="003E7F3D">
            <w:pPr>
              <w:jc w:val="center"/>
              <w:rPr>
                <w:rFonts w:eastAsia="Times New Roman" w:cs="Times New Roman"/>
                <w:b/>
                <w:bCs/>
                <w:color w:val="000000"/>
                <w:sz w:val="22"/>
                <w:szCs w:val="22"/>
              </w:rPr>
            </w:pPr>
            <w:r w:rsidRPr="003E7F3D">
              <w:rPr>
                <w:rFonts w:eastAsia="Times New Roman" w:cs="Times New Roman"/>
                <w:b/>
                <w:bCs/>
                <w:color w:val="000000"/>
                <w:sz w:val="22"/>
                <w:szCs w:val="22"/>
              </w:rPr>
              <w:t>L</w:t>
            </w:r>
          </w:p>
        </w:tc>
        <w:tc>
          <w:tcPr>
            <w:tcW w:w="453" w:type="pct"/>
            <w:tcBorders>
              <w:top w:val="nil"/>
              <w:left w:val="nil"/>
              <w:bottom w:val="single" w:sz="4" w:space="0" w:color="auto"/>
              <w:right w:val="single" w:sz="4" w:space="0" w:color="auto"/>
            </w:tcBorders>
            <w:shd w:val="clear" w:color="auto" w:fill="auto"/>
            <w:noWrap/>
            <w:vAlign w:val="center"/>
            <w:hideMark/>
          </w:tcPr>
          <w:p w14:paraId="580AA891" w14:textId="77777777" w:rsidR="003E7F3D" w:rsidRPr="003E7F3D" w:rsidRDefault="003E7F3D" w:rsidP="003E7F3D">
            <w:pPr>
              <w:jc w:val="center"/>
              <w:rPr>
                <w:rFonts w:eastAsia="Times New Roman" w:cs="Times New Roman"/>
                <w:b/>
                <w:bCs/>
                <w:color w:val="000000"/>
                <w:sz w:val="22"/>
                <w:szCs w:val="22"/>
              </w:rPr>
            </w:pPr>
            <w:r w:rsidRPr="003E7F3D">
              <w:rPr>
                <w:rFonts w:eastAsia="Times New Roman" w:cs="Times New Roman"/>
                <w:b/>
                <w:bCs/>
                <w:color w:val="000000"/>
                <w:sz w:val="22"/>
                <w:szCs w:val="22"/>
              </w:rPr>
              <w:t>NL</w:t>
            </w:r>
          </w:p>
        </w:tc>
        <w:tc>
          <w:tcPr>
            <w:tcW w:w="453" w:type="pct"/>
            <w:tcBorders>
              <w:top w:val="nil"/>
              <w:left w:val="nil"/>
              <w:bottom w:val="single" w:sz="4" w:space="0" w:color="auto"/>
              <w:right w:val="single" w:sz="24" w:space="0" w:color="auto"/>
            </w:tcBorders>
            <w:shd w:val="clear" w:color="auto" w:fill="auto"/>
            <w:noWrap/>
            <w:vAlign w:val="center"/>
            <w:hideMark/>
          </w:tcPr>
          <w:p w14:paraId="2BF1A80E" w14:textId="0211396A" w:rsidR="003E7F3D" w:rsidRPr="003E7F3D" w:rsidRDefault="00785119" w:rsidP="003E7F3D">
            <w:pPr>
              <w:jc w:val="center"/>
              <w:rPr>
                <w:rFonts w:eastAsia="Times New Roman" w:cs="Times New Roman"/>
                <w:b/>
                <w:bCs/>
                <w:color w:val="000000"/>
                <w:sz w:val="22"/>
                <w:szCs w:val="22"/>
              </w:rPr>
            </w:pPr>
            <w:r>
              <w:rPr>
                <w:rFonts w:eastAsia="Times New Roman" w:cs="Times New Roman"/>
                <w:b/>
                <w:bCs/>
                <w:color w:val="000000"/>
                <w:sz w:val="22"/>
                <w:szCs w:val="22"/>
              </w:rPr>
              <w:t>Δ [s]</w:t>
            </w:r>
          </w:p>
        </w:tc>
        <w:tc>
          <w:tcPr>
            <w:tcW w:w="369" w:type="pct"/>
            <w:tcBorders>
              <w:top w:val="nil"/>
              <w:left w:val="single" w:sz="24" w:space="0" w:color="auto"/>
              <w:bottom w:val="single" w:sz="4" w:space="0" w:color="auto"/>
              <w:right w:val="single" w:sz="4" w:space="0" w:color="auto"/>
            </w:tcBorders>
            <w:shd w:val="clear" w:color="auto" w:fill="auto"/>
            <w:noWrap/>
            <w:vAlign w:val="center"/>
            <w:hideMark/>
          </w:tcPr>
          <w:p w14:paraId="70C8F1B5" w14:textId="77777777" w:rsidR="003E7F3D" w:rsidRPr="003E7F3D" w:rsidRDefault="003E7F3D" w:rsidP="003E7F3D">
            <w:pPr>
              <w:jc w:val="center"/>
              <w:rPr>
                <w:rFonts w:eastAsia="Times New Roman" w:cs="Times New Roman"/>
                <w:b/>
                <w:bCs/>
                <w:color w:val="000000"/>
                <w:sz w:val="22"/>
                <w:szCs w:val="22"/>
              </w:rPr>
            </w:pPr>
            <w:r w:rsidRPr="003E7F3D">
              <w:rPr>
                <w:rFonts w:eastAsia="Times New Roman" w:cs="Times New Roman"/>
                <w:b/>
                <w:bCs/>
                <w:color w:val="000000"/>
                <w:sz w:val="22"/>
                <w:szCs w:val="22"/>
              </w:rPr>
              <w:t>L</w:t>
            </w:r>
          </w:p>
        </w:tc>
        <w:tc>
          <w:tcPr>
            <w:tcW w:w="369" w:type="pct"/>
            <w:tcBorders>
              <w:top w:val="nil"/>
              <w:left w:val="nil"/>
              <w:bottom w:val="single" w:sz="4" w:space="0" w:color="auto"/>
              <w:right w:val="single" w:sz="4" w:space="0" w:color="auto"/>
            </w:tcBorders>
            <w:shd w:val="clear" w:color="auto" w:fill="auto"/>
            <w:noWrap/>
            <w:vAlign w:val="center"/>
            <w:hideMark/>
          </w:tcPr>
          <w:p w14:paraId="67ED97AD" w14:textId="77777777" w:rsidR="003E7F3D" w:rsidRPr="003E7F3D" w:rsidRDefault="003E7F3D" w:rsidP="003E7F3D">
            <w:pPr>
              <w:jc w:val="center"/>
              <w:rPr>
                <w:rFonts w:eastAsia="Times New Roman" w:cs="Times New Roman"/>
                <w:b/>
                <w:bCs/>
                <w:color w:val="000000"/>
                <w:sz w:val="22"/>
                <w:szCs w:val="22"/>
              </w:rPr>
            </w:pPr>
            <w:r w:rsidRPr="003E7F3D">
              <w:rPr>
                <w:rFonts w:eastAsia="Times New Roman" w:cs="Times New Roman"/>
                <w:b/>
                <w:bCs/>
                <w:color w:val="000000"/>
                <w:sz w:val="22"/>
                <w:szCs w:val="22"/>
              </w:rPr>
              <w:t>NL</w:t>
            </w:r>
          </w:p>
        </w:tc>
        <w:tc>
          <w:tcPr>
            <w:tcW w:w="679" w:type="pct"/>
            <w:tcBorders>
              <w:top w:val="nil"/>
              <w:left w:val="nil"/>
              <w:bottom w:val="single" w:sz="4" w:space="0" w:color="auto"/>
              <w:right w:val="single" w:sz="24" w:space="0" w:color="auto"/>
            </w:tcBorders>
            <w:shd w:val="clear" w:color="auto" w:fill="auto"/>
            <w:noWrap/>
            <w:vAlign w:val="center"/>
            <w:hideMark/>
          </w:tcPr>
          <w:p w14:paraId="20E0A97B" w14:textId="3038D22F" w:rsidR="003E7F3D" w:rsidRPr="003E7F3D" w:rsidRDefault="00785119" w:rsidP="00785119">
            <w:pPr>
              <w:jc w:val="center"/>
              <w:rPr>
                <w:rFonts w:eastAsia="Times New Roman" w:cs="Times New Roman"/>
                <w:b/>
                <w:bCs/>
                <w:color w:val="000000"/>
                <w:sz w:val="22"/>
                <w:szCs w:val="22"/>
              </w:rPr>
            </w:pPr>
            <w:r>
              <w:rPr>
                <w:rFonts w:eastAsia="Times New Roman" w:cs="Times New Roman"/>
                <w:b/>
                <w:bCs/>
                <w:color w:val="000000"/>
                <w:sz w:val="22"/>
                <w:szCs w:val="22"/>
              </w:rPr>
              <w:t xml:space="preserve">Δ </w:t>
            </w:r>
            <w:r w:rsidR="008F4CE2">
              <w:rPr>
                <w:rFonts w:eastAsia="Times New Roman" w:cs="Times New Roman"/>
                <w:b/>
                <w:bCs/>
                <w:color w:val="000000"/>
                <w:sz w:val="22"/>
                <w:szCs w:val="22"/>
              </w:rPr>
              <w:t>[%]</w:t>
            </w:r>
          </w:p>
        </w:tc>
      </w:tr>
      <w:tr w:rsidR="00785119" w:rsidRPr="003E7F3D" w14:paraId="2D6D8DB3" w14:textId="77777777" w:rsidTr="00785119">
        <w:trPr>
          <w:trHeight w:val="300"/>
        </w:trPr>
        <w:tc>
          <w:tcPr>
            <w:tcW w:w="411" w:type="pct"/>
            <w:tcBorders>
              <w:top w:val="nil"/>
              <w:left w:val="single" w:sz="24" w:space="0" w:color="auto"/>
              <w:bottom w:val="single" w:sz="4" w:space="0" w:color="auto"/>
              <w:right w:val="single" w:sz="4" w:space="0" w:color="auto"/>
            </w:tcBorders>
            <w:shd w:val="clear" w:color="auto" w:fill="auto"/>
            <w:noWrap/>
            <w:vAlign w:val="center"/>
            <w:hideMark/>
          </w:tcPr>
          <w:p w14:paraId="5C7D74B0" w14:textId="77777777" w:rsidR="00785119" w:rsidRPr="003E7F3D" w:rsidRDefault="00785119" w:rsidP="00785119">
            <w:pPr>
              <w:jc w:val="center"/>
              <w:rPr>
                <w:rFonts w:eastAsia="Times New Roman" w:cs="Times New Roman"/>
                <w:color w:val="000000"/>
                <w:sz w:val="22"/>
                <w:szCs w:val="22"/>
              </w:rPr>
            </w:pPr>
            <w:r w:rsidRPr="003E7F3D">
              <w:rPr>
                <w:rFonts w:eastAsia="Times New Roman" w:cs="Times New Roman"/>
                <w:color w:val="000000"/>
                <w:sz w:val="22"/>
                <w:szCs w:val="22"/>
              </w:rPr>
              <w:t>1</w:t>
            </w:r>
          </w:p>
        </w:tc>
        <w:tc>
          <w:tcPr>
            <w:tcW w:w="453" w:type="pct"/>
            <w:tcBorders>
              <w:top w:val="nil"/>
              <w:left w:val="nil"/>
              <w:bottom w:val="single" w:sz="4" w:space="0" w:color="auto"/>
              <w:right w:val="single" w:sz="24" w:space="0" w:color="auto"/>
            </w:tcBorders>
            <w:shd w:val="clear" w:color="auto" w:fill="auto"/>
            <w:noWrap/>
            <w:vAlign w:val="center"/>
            <w:hideMark/>
          </w:tcPr>
          <w:p w14:paraId="53F27920" w14:textId="77777777" w:rsidR="00785119" w:rsidRPr="003E7F3D" w:rsidRDefault="00785119" w:rsidP="00785119">
            <w:pPr>
              <w:jc w:val="center"/>
              <w:rPr>
                <w:rFonts w:eastAsia="Times New Roman" w:cs="Times New Roman"/>
                <w:color w:val="000000"/>
                <w:sz w:val="22"/>
                <w:szCs w:val="22"/>
              </w:rPr>
            </w:pPr>
            <w:r w:rsidRPr="003E7F3D">
              <w:rPr>
                <w:rFonts w:eastAsia="Times New Roman" w:cs="Times New Roman"/>
                <w:color w:val="000000"/>
                <w:sz w:val="22"/>
                <w:szCs w:val="22"/>
              </w:rPr>
              <w:t>0</w:t>
            </w:r>
          </w:p>
        </w:tc>
        <w:tc>
          <w:tcPr>
            <w:tcW w:w="453" w:type="pct"/>
            <w:tcBorders>
              <w:top w:val="nil"/>
              <w:left w:val="single" w:sz="24" w:space="0" w:color="auto"/>
              <w:bottom w:val="single" w:sz="4" w:space="0" w:color="auto"/>
              <w:right w:val="single" w:sz="4" w:space="0" w:color="auto"/>
            </w:tcBorders>
            <w:shd w:val="clear" w:color="auto" w:fill="auto"/>
            <w:noWrap/>
            <w:vAlign w:val="bottom"/>
            <w:hideMark/>
          </w:tcPr>
          <w:p w14:paraId="181D9DC3" w14:textId="45FDE740"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51.0</w:t>
            </w:r>
          </w:p>
        </w:tc>
        <w:tc>
          <w:tcPr>
            <w:tcW w:w="453" w:type="pct"/>
            <w:tcBorders>
              <w:top w:val="nil"/>
              <w:left w:val="nil"/>
              <w:bottom w:val="single" w:sz="4" w:space="0" w:color="auto"/>
              <w:right w:val="single" w:sz="4" w:space="0" w:color="auto"/>
            </w:tcBorders>
            <w:shd w:val="clear" w:color="auto" w:fill="auto"/>
            <w:noWrap/>
            <w:vAlign w:val="bottom"/>
            <w:hideMark/>
          </w:tcPr>
          <w:p w14:paraId="433A1336" w14:textId="09F3983C"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13.40</w:t>
            </w:r>
          </w:p>
        </w:tc>
        <w:tc>
          <w:tcPr>
            <w:tcW w:w="454" w:type="pct"/>
            <w:tcBorders>
              <w:top w:val="nil"/>
              <w:left w:val="nil"/>
              <w:bottom w:val="single" w:sz="4" w:space="0" w:color="auto"/>
              <w:right w:val="single" w:sz="24" w:space="0" w:color="auto"/>
            </w:tcBorders>
            <w:shd w:val="clear" w:color="auto" w:fill="auto"/>
            <w:noWrap/>
            <w:vAlign w:val="bottom"/>
            <w:hideMark/>
          </w:tcPr>
          <w:p w14:paraId="25FFE280" w14:textId="3B00A55C" w:rsidR="00785119" w:rsidRPr="00785119" w:rsidRDefault="00785119" w:rsidP="00785119">
            <w:pPr>
              <w:jc w:val="center"/>
              <w:rPr>
                <w:rFonts w:eastAsia="Times New Roman" w:cs="Times New Roman"/>
                <w:b/>
                <w:sz w:val="22"/>
                <w:szCs w:val="22"/>
              </w:rPr>
            </w:pPr>
            <w:r w:rsidRPr="00785119">
              <w:rPr>
                <w:rFonts w:cs="Times New Roman"/>
                <w:b/>
                <w:sz w:val="22"/>
                <w:szCs w:val="22"/>
              </w:rPr>
              <w:t>37.60</w:t>
            </w:r>
          </w:p>
        </w:tc>
        <w:tc>
          <w:tcPr>
            <w:tcW w:w="453" w:type="pct"/>
            <w:tcBorders>
              <w:top w:val="nil"/>
              <w:left w:val="single" w:sz="24" w:space="0" w:color="auto"/>
              <w:bottom w:val="single" w:sz="4" w:space="0" w:color="auto"/>
              <w:right w:val="single" w:sz="4" w:space="0" w:color="auto"/>
            </w:tcBorders>
            <w:shd w:val="clear" w:color="auto" w:fill="auto"/>
            <w:noWrap/>
            <w:vAlign w:val="bottom"/>
            <w:hideMark/>
          </w:tcPr>
          <w:p w14:paraId="64A100D8" w14:textId="4ECD3115"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70.00</w:t>
            </w:r>
          </w:p>
        </w:tc>
        <w:tc>
          <w:tcPr>
            <w:tcW w:w="453" w:type="pct"/>
            <w:tcBorders>
              <w:top w:val="nil"/>
              <w:left w:val="nil"/>
              <w:bottom w:val="single" w:sz="4" w:space="0" w:color="auto"/>
              <w:right w:val="single" w:sz="4" w:space="0" w:color="auto"/>
            </w:tcBorders>
            <w:shd w:val="clear" w:color="auto" w:fill="auto"/>
            <w:noWrap/>
            <w:vAlign w:val="bottom"/>
            <w:hideMark/>
          </w:tcPr>
          <w:p w14:paraId="0FAA4F17" w14:textId="3C081E25"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26.80</w:t>
            </w:r>
          </w:p>
        </w:tc>
        <w:tc>
          <w:tcPr>
            <w:tcW w:w="453" w:type="pct"/>
            <w:tcBorders>
              <w:top w:val="nil"/>
              <w:left w:val="nil"/>
              <w:bottom w:val="single" w:sz="4" w:space="0" w:color="auto"/>
              <w:right w:val="single" w:sz="24" w:space="0" w:color="auto"/>
            </w:tcBorders>
            <w:shd w:val="clear" w:color="auto" w:fill="auto"/>
            <w:noWrap/>
            <w:vAlign w:val="bottom"/>
            <w:hideMark/>
          </w:tcPr>
          <w:p w14:paraId="13A8D90F" w14:textId="2CD9EB62" w:rsidR="00785119" w:rsidRPr="00785119" w:rsidRDefault="00785119" w:rsidP="00785119">
            <w:pPr>
              <w:jc w:val="center"/>
              <w:rPr>
                <w:rFonts w:eastAsia="Times New Roman" w:cs="Times New Roman"/>
                <w:b/>
                <w:color w:val="00B050"/>
                <w:sz w:val="22"/>
                <w:szCs w:val="22"/>
              </w:rPr>
            </w:pPr>
            <w:r w:rsidRPr="00785119">
              <w:rPr>
                <w:rFonts w:cs="Times New Roman"/>
                <w:b/>
                <w:color w:val="000000"/>
                <w:sz w:val="22"/>
                <w:szCs w:val="22"/>
              </w:rPr>
              <w:t>43.20</w:t>
            </w:r>
          </w:p>
        </w:tc>
        <w:tc>
          <w:tcPr>
            <w:tcW w:w="369" w:type="pct"/>
            <w:tcBorders>
              <w:top w:val="nil"/>
              <w:left w:val="single" w:sz="24" w:space="0" w:color="auto"/>
              <w:bottom w:val="single" w:sz="4" w:space="0" w:color="auto"/>
              <w:right w:val="single" w:sz="4" w:space="0" w:color="auto"/>
            </w:tcBorders>
            <w:shd w:val="clear" w:color="auto" w:fill="auto"/>
            <w:noWrap/>
            <w:vAlign w:val="bottom"/>
            <w:hideMark/>
          </w:tcPr>
          <w:p w14:paraId="4F9BD4AA" w14:textId="778BDA0D"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2.00</w:t>
            </w:r>
          </w:p>
        </w:tc>
        <w:tc>
          <w:tcPr>
            <w:tcW w:w="369" w:type="pct"/>
            <w:tcBorders>
              <w:top w:val="nil"/>
              <w:left w:val="nil"/>
              <w:bottom w:val="single" w:sz="4" w:space="0" w:color="auto"/>
              <w:right w:val="single" w:sz="4" w:space="0" w:color="auto"/>
            </w:tcBorders>
            <w:shd w:val="clear" w:color="auto" w:fill="auto"/>
            <w:noWrap/>
            <w:vAlign w:val="bottom"/>
            <w:hideMark/>
          </w:tcPr>
          <w:p w14:paraId="283A4AC9" w14:textId="66BE12B6"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3.20</w:t>
            </w:r>
          </w:p>
        </w:tc>
        <w:tc>
          <w:tcPr>
            <w:tcW w:w="679" w:type="pct"/>
            <w:tcBorders>
              <w:top w:val="nil"/>
              <w:left w:val="nil"/>
              <w:bottom w:val="single" w:sz="4" w:space="0" w:color="auto"/>
              <w:right w:val="single" w:sz="24" w:space="0" w:color="auto"/>
            </w:tcBorders>
            <w:shd w:val="clear" w:color="auto" w:fill="auto"/>
            <w:noWrap/>
            <w:vAlign w:val="bottom"/>
            <w:hideMark/>
          </w:tcPr>
          <w:p w14:paraId="5F53D05E" w14:textId="5A8E860B" w:rsidR="00785119" w:rsidRPr="00785119" w:rsidRDefault="00785119" w:rsidP="00785119">
            <w:pPr>
              <w:jc w:val="center"/>
              <w:rPr>
                <w:rFonts w:eastAsia="Times New Roman" w:cs="Times New Roman"/>
                <w:b/>
                <w:color w:val="FF0000"/>
                <w:sz w:val="22"/>
                <w:szCs w:val="22"/>
              </w:rPr>
            </w:pPr>
            <w:r w:rsidRPr="00785119">
              <w:rPr>
                <w:rFonts w:cs="Times New Roman"/>
                <w:b/>
                <w:color w:val="000000"/>
                <w:sz w:val="22"/>
                <w:szCs w:val="22"/>
              </w:rPr>
              <w:t>1.20</w:t>
            </w:r>
          </w:p>
        </w:tc>
      </w:tr>
      <w:tr w:rsidR="00785119" w:rsidRPr="003E7F3D" w14:paraId="3CB25C9E" w14:textId="77777777" w:rsidTr="00785119">
        <w:trPr>
          <w:trHeight w:val="300"/>
        </w:trPr>
        <w:tc>
          <w:tcPr>
            <w:tcW w:w="411" w:type="pct"/>
            <w:tcBorders>
              <w:top w:val="nil"/>
              <w:left w:val="single" w:sz="24" w:space="0" w:color="auto"/>
              <w:bottom w:val="single" w:sz="4" w:space="0" w:color="auto"/>
              <w:right w:val="single" w:sz="4" w:space="0" w:color="auto"/>
            </w:tcBorders>
            <w:shd w:val="clear" w:color="auto" w:fill="auto"/>
            <w:noWrap/>
            <w:vAlign w:val="center"/>
            <w:hideMark/>
          </w:tcPr>
          <w:p w14:paraId="5EE1E6EA" w14:textId="77777777" w:rsidR="00785119" w:rsidRPr="003E7F3D" w:rsidRDefault="00785119" w:rsidP="00785119">
            <w:pPr>
              <w:jc w:val="center"/>
              <w:rPr>
                <w:rFonts w:eastAsia="Times New Roman" w:cs="Times New Roman"/>
                <w:color w:val="000000"/>
                <w:sz w:val="22"/>
                <w:szCs w:val="22"/>
              </w:rPr>
            </w:pPr>
            <w:r w:rsidRPr="003E7F3D">
              <w:rPr>
                <w:rFonts w:eastAsia="Times New Roman" w:cs="Times New Roman"/>
                <w:color w:val="000000"/>
                <w:sz w:val="22"/>
                <w:szCs w:val="22"/>
              </w:rPr>
              <w:t>10</w:t>
            </w:r>
          </w:p>
        </w:tc>
        <w:tc>
          <w:tcPr>
            <w:tcW w:w="453" w:type="pct"/>
            <w:tcBorders>
              <w:top w:val="nil"/>
              <w:left w:val="nil"/>
              <w:bottom w:val="single" w:sz="4" w:space="0" w:color="auto"/>
              <w:right w:val="single" w:sz="24" w:space="0" w:color="auto"/>
            </w:tcBorders>
            <w:shd w:val="clear" w:color="auto" w:fill="auto"/>
            <w:noWrap/>
            <w:vAlign w:val="center"/>
            <w:hideMark/>
          </w:tcPr>
          <w:p w14:paraId="1B648583" w14:textId="77777777" w:rsidR="00785119" w:rsidRPr="003E7F3D" w:rsidRDefault="00785119" w:rsidP="00785119">
            <w:pPr>
              <w:jc w:val="center"/>
              <w:rPr>
                <w:rFonts w:eastAsia="Times New Roman" w:cs="Times New Roman"/>
                <w:color w:val="000000"/>
                <w:sz w:val="22"/>
                <w:szCs w:val="22"/>
              </w:rPr>
            </w:pPr>
            <w:r w:rsidRPr="003E7F3D">
              <w:rPr>
                <w:rFonts w:eastAsia="Times New Roman" w:cs="Times New Roman"/>
                <w:color w:val="000000"/>
                <w:sz w:val="22"/>
                <w:szCs w:val="22"/>
              </w:rPr>
              <w:t>0</w:t>
            </w:r>
          </w:p>
        </w:tc>
        <w:tc>
          <w:tcPr>
            <w:tcW w:w="453" w:type="pct"/>
            <w:tcBorders>
              <w:top w:val="nil"/>
              <w:left w:val="single" w:sz="24" w:space="0" w:color="auto"/>
              <w:bottom w:val="single" w:sz="4" w:space="0" w:color="auto"/>
              <w:right w:val="single" w:sz="4" w:space="0" w:color="auto"/>
            </w:tcBorders>
            <w:shd w:val="clear" w:color="auto" w:fill="auto"/>
            <w:noWrap/>
            <w:vAlign w:val="bottom"/>
            <w:hideMark/>
          </w:tcPr>
          <w:p w14:paraId="7A62B8A5" w14:textId="66DD7159"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9.9</w:t>
            </w:r>
          </w:p>
        </w:tc>
        <w:tc>
          <w:tcPr>
            <w:tcW w:w="453" w:type="pct"/>
            <w:tcBorders>
              <w:top w:val="nil"/>
              <w:left w:val="nil"/>
              <w:bottom w:val="single" w:sz="4" w:space="0" w:color="auto"/>
              <w:right w:val="single" w:sz="4" w:space="0" w:color="auto"/>
            </w:tcBorders>
            <w:shd w:val="clear" w:color="auto" w:fill="auto"/>
            <w:noWrap/>
            <w:vAlign w:val="bottom"/>
            <w:hideMark/>
          </w:tcPr>
          <w:p w14:paraId="38528BC7" w14:textId="6740A44D"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4.30</w:t>
            </w:r>
          </w:p>
        </w:tc>
        <w:tc>
          <w:tcPr>
            <w:tcW w:w="454" w:type="pct"/>
            <w:tcBorders>
              <w:top w:val="nil"/>
              <w:left w:val="nil"/>
              <w:bottom w:val="single" w:sz="4" w:space="0" w:color="auto"/>
              <w:right w:val="single" w:sz="24" w:space="0" w:color="auto"/>
            </w:tcBorders>
            <w:shd w:val="clear" w:color="auto" w:fill="auto"/>
            <w:noWrap/>
            <w:vAlign w:val="bottom"/>
            <w:hideMark/>
          </w:tcPr>
          <w:p w14:paraId="51C91241" w14:textId="38ED93F8" w:rsidR="00785119" w:rsidRPr="00785119" w:rsidRDefault="00785119" w:rsidP="00785119">
            <w:pPr>
              <w:jc w:val="center"/>
              <w:rPr>
                <w:rFonts w:eastAsia="Times New Roman" w:cs="Times New Roman"/>
                <w:b/>
                <w:sz w:val="22"/>
                <w:szCs w:val="22"/>
              </w:rPr>
            </w:pPr>
            <w:r w:rsidRPr="00785119">
              <w:rPr>
                <w:rFonts w:cs="Times New Roman"/>
                <w:b/>
                <w:sz w:val="22"/>
                <w:szCs w:val="22"/>
              </w:rPr>
              <w:t>5.60</w:t>
            </w:r>
          </w:p>
        </w:tc>
        <w:tc>
          <w:tcPr>
            <w:tcW w:w="453" w:type="pct"/>
            <w:tcBorders>
              <w:top w:val="nil"/>
              <w:left w:val="single" w:sz="24" w:space="0" w:color="auto"/>
              <w:bottom w:val="single" w:sz="4" w:space="0" w:color="auto"/>
              <w:right w:val="single" w:sz="4" w:space="0" w:color="auto"/>
            </w:tcBorders>
            <w:shd w:val="clear" w:color="auto" w:fill="auto"/>
            <w:noWrap/>
            <w:vAlign w:val="bottom"/>
            <w:hideMark/>
          </w:tcPr>
          <w:p w14:paraId="29CE33F6" w14:textId="2AA9E95B"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31.90</w:t>
            </w:r>
          </w:p>
        </w:tc>
        <w:tc>
          <w:tcPr>
            <w:tcW w:w="453" w:type="pct"/>
            <w:tcBorders>
              <w:top w:val="nil"/>
              <w:left w:val="nil"/>
              <w:bottom w:val="single" w:sz="4" w:space="0" w:color="auto"/>
              <w:right w:val="single" w:sz="4" w:space="0" w:color="auto"/>
            </w:tcBorders>
            <w:shd w:val="clear" w:color="auto" w:fill="auto"/>
            <w:noWrap/>
            <w:vAlign w:val="bottom"/>
            <w:hideMark/>
          </w:tcPr>
          <w:p w14:paraId="66AC30DE" w14:textId="275BC07B"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9.00</w:t>
            </w:r>
          </w:p>
        </w:tc>
        <w:tc>
          <w:tcPr>
            <w:tcW w:w="453" w:type="pct"/>
            <w:tcBorders>
              <w:top w:val="nil"/>
              <w:left w:val="nil"/>
              <w:bottom w:val="single" w:sz="4" w:space="0" w:color="auto"/>
              <w:right w:val="single" w:sz="24" w:space="0" w:color="auto"/>
            </w:tcBorders>
            <w:shd w:val="clear" w:color="auto" w:fill="auto"/>
            <w:noWrap/>
            <w:vAlign w:val="bottom"/>
            <w:hideMark/>
          </w:tcPr>
          <w:p w14:paraId="76DB9FF1" w14:textId="7CC9FBED" w:rsidR="00785119" w:rsidRPr="00785119" w:rsidRDefault="00785119" w:rsidP="00785119">
            <w:pPr>
              <w:jc w:val="center"/>
              <w:rPr>
                <w:rFonts w:eastAsia="Times New Roman" w:cs="Times New Roman"/>
                <w:b/>
                <w:color w:val="00B050"/>
                <w:sz w:val="22"/>
                <w:szCs w:val="22"/>
              </w:rPr>
            </w:pPr>
            <w:r w:rsidRPr="00785119">
              <w:rPr>
                <w:rFonts w:cs="Times New Roman"/>
                <w:b/>
                <w:color w:val="000000"/>
                <w:sz w:val="22"/>
                <w:szCs w:val="22"/>
              </w:rPr>
              <w:t>22.90</w:t>
            </w:r>
          </w:p>
        </w:tc>
        <w:tc>
          <w:tcPr>
            <w:tcW w:w="369" w:type="pct"/>
            <w:tcBorders>
              <w:top w:val="nil"/>
              <w:left w:val="single" w:sz="24" w:space="0" w:color="auto"/>
              <w:bottom w:val="single" w:sz="4" w:space="0" w:color="auto"/>
              <w:right w:val="single" w:sz="4" w:space="0" w:color="auto"/>
            </w:tcBorders>
            <w:shd w:val="clear" w:color="auto" w:fill="auto"/>
            <w:noWrap/>
            <w:vAlign w:val="bottom"/>
            <w:hideMark/>
          </w:tcPr>
          <w:p w14:paraId="6293E4F3" w14:textId="0EBF30EE"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2.40</w:t>
            </w:r>
          </w:p>
        </w:tc>
        <w:tc>
          <w:tcPr>
            <w:tcW w:w="369" w:type="pct"/>
            <w:tcBorders>
              <w:top w:val="nil"/>
              <w:left w:val="nil"/>
              <w:bottom w:val="single" w:sz="4" w:space="0" w:color="auto"/>
              <w:right w:val="single" w:sz="4" w:space="0" w:color="auto"/>
            </w:tcBorders>
            <w:shd w:val="clear" w:color="auto" w:fill="auto"/>
            <w:noWrap/>
            <w:vAlign w:val="bottom"/>
            <w:hideMark/>
          </w:tcPr>
          <w:p w14:paraId="5EC3169E" w14:textId="35AFAFC1"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3.00</w:t>
            </w:r>
          </w:p>
        </w:tc>
        <w:tc>
          <w:tcPr>
            <w:tcW w:w="679" w:type="pct"/>
            <w:tcBorders>
              <w:top w:val="nil"/>
              <w:left w:val="nil"/>
              <w:bottom w:val="single" w:sz="4" w:space="0" w:color="auto"/>
              <w:right w:val="single" w:sz="24" w:space="0" w:color="auto"/>
            </w:tcBorders>
            <w:shd w:val="clear" w:color="auto" w:fill="auto"/>
            <w:noWrap/>
            <w:vAlign w:val="bottom"/>
            <w:hideMark/>
          </w:tcPr>
          <w:p w14:paraId="7D478B27" w14:textId="18749DAD" w:rsidR="00785119" w:rsidRPr="00785119" w:rsidRDefault="00785119" w:rsidP="00785119">
            <w:pPr>
              <w:jc w:val="center"/>
              <w:rPr>
                <w:rFonts w:eastAsia="Times New Roman" w:cs="Times New Roman"/>
                <w:b/>
                <w:color w:val="FF0000"/>
                <w:sz w:val="22"/>
                <w:szCs w:val="22"/>
              </w:rPr>
            </w:pPr>
            <w:r w:rsidRPr="00785119">
              <w:rPr>
                <w:rFonts w:cs="Times New Roman"/>
                <w:b/>
                <w:color w:val="000000"/>
                <w:sz w:val="22"/>
                <w:szCs w:val="22"/>
              </w:rPr>
              <w:t>0.60</w:t>
            </w:r>
          </w:p>
        </w:tc>
      </w:tr>
      <w:tr w:rsidR="00785119" w:rsidRPr="003E7F3D" w14:paraId="6CDE8394" w14:textId="77777777" w:rsidTr="00785119">
        <w:trPr>
          <w:trHeight w:val="300"/>
        </w:trPr>
        <w:tc>
          <w:tcPr>
            <w:tcW w:w="411" w:type="pct"/>
            <w:tcBorders>
              <w:top w:val="nil"/>
              <w:left w:val="single" w:sz="24" w:space="0" w:color="auto"/>
              <w:bottom w:val="single" w:sz="4" w:space="0" w:color="auto"/>
              <w:right w:val="single" w:sz="4" w:space="0" w:color="auto"/>
            </w:tcBorders>
            <w:shd w:val="clear" w:color="auto" w:fill="auto"/>
            <w:noWrap/>
            <w:vAlign w:val="center"/>
            <w:hideMark/>
          </w:tcPr>
          <w:p w14:paraId="2197E035" w14:textId="77777777" w:rsidR="00785119" w:rsidRPr="003E7F3D" w:rsidRDefault="00785119" w:rsidP="00785119">
            <w:pPr>
              <w:jc w:val="center"/>
              <w:rPr>
                <w:rFonts w:eastAsia="Times New Roman" w:cs="Times New Roman"/>
                <w:color w:val="000000"/>
                <w:sz w:val="22"/>
                <w:szCs w:val="22"/>
              </w:rPr>
            </w:pPr>
            <w:r w:rsidRPr="003E7F3D">
              <w:rPr>
                <w:rFonts w:eastAsia="Times New Roman" w:cs="Times New Roman"/>
                <w:color w:val="000000"/>
                <w:sz w:val="22"/>
                <w:szCs w:val="22"/>
              </w:rPr>
              <w:t>100</w:t>
            </w:r>
          </w:p>
        </w:tc>
        <w:tc>
          <w:tcPr>
            <w:tcW w:w="453" w:type="pct"/>
            <w:tcBorders>
              <w:top w:val="nil"/>
              <w:left w:val="nil"/>
              <w:bottom w:val="single" w:sz="4" w:space="0" w:color="auto"/>
              <w:right w:val="single" w:sz="24" w:space="0" w:color="auto"/>
            </w:tcBorders>
            <w:shd w:val="clear" w:color="auto" w:fill="auto"/>
            <w:noWrap/>
            <w:vAlign w:val="center"/>
            <w:hideMark/>
          </w:tcPr>
          <w:p w14:paraId="5A811DAE" w14:textId="77777777" w:rsidR="00785119" w:rsidRPr="003E7F3D" w:rsidRDefault="00785119" w:rsidP="00785119">
            <w:pPr>
              <w:jc w:val="center"/>
              <w:rPr>
                <w:rFonts w:eastAsia="Times New Roman" w:cs="Times New Roman"/>
                <w:color w:val="000000"/>
                <w:sz w:val="22"/>
                <w:szCs w:val="22"/>
              </w:rPr>
            </w:pPr>
            <w:r w:rsidRPr="003E7F3D">
              <w:rPr>
                <w:rFonts w:eastAsia="Times New Roman" w:cs="Times New Roman"/>
                <w:color w:val="000000"/>
                <w:sz w:val="22"/>
                <w:szCs w:val="22"/>
              </w:rPr>
              <w:t>0</w:t>
            </w:r>
          </w:p>
        </w:tc>
        <w:tc>
          <w:tcPr>
            <w:tcW w:w="453" w:type="pct"/>
            <w:tcBorders>
              <w:top w:val="nil"/>
              <w:left w:val="single" w:sz="24" w:space="0" w:color="auto"/>
              <w:bottom w:val="single" w:sz="4" w:space="0" w:color="auto"/>
              <w:right w:val="single" w:sz="4" w:space="0" w:color="auto"/>
            </w:tcBorders>
            <w:shd w:val="clear" w:color="auto" w:fill="auto"/>
            <w:noWrap/>
            <w:vAlign w:val="bottom"/>
            <w:hideMark/>
          </w:tcPr>
          <w:p w14:paraId="265C808B" w14:textId="26D77318"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2.2</w:t>
            </w:r>
          </w:p>
        </w:tc>
        <w:tc>
          <w:tcPr>
            <w:tcW w:w="453" w:type="pct"/>
            <w:tcBorders>
              <w:top w:val="nil"/>
              <w:left w:val="nil"/>
              <w:bottom w:val="single" w:sz="4" w:space="0" w:color="auto"/>
              <w:right w:val="single" w:sz="4" w:space="0" w:color="auto"/>
            </w:tcBorders>
            <w:shd w:val="clear" w:color="auto" w:fill="auto"/>
            <w:noWrap/>
            <w:vAlign w:val="bottom"/>
            <w:hideMark/>
          </w:tcPr>
          <w:p w14:paraId="45BC104A" w14:textId="3D34B354"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2.20</w:t>
            </w:r>
          </w:p>
        </w:tc>
        <w:tc>
          <w:tcPr>
            <w:tcW w:w="454" w:type="pct"/>
            <w:tcBorders>
              <w:top w:val="nil"/>
              <w:left w:val="nil"/>
              <w:bottom w:val="single" w:sz="4" w:space="0" w:color="auto"/>
              <w:right w:val="single" w:sz="24" w:space="0" w:color="auto"/>
            </w:tcBorders>
            <w:shd w:val="clear" w:color="auto" w:fill="auto"/>
            <w:noWrap/>
            <w:vAlign w:val="bottom"/>
            <w:hideMark/>
          </w:tcPr>
          <w:p w14:paraId="5AC9BEC6" w14:textId="3D01356C" w:rsidR="00785119" w:rsidRPr="00785119" w:rsidRDefault="00785119" w:rsidP="00785119">
            <w:pPr>
              <w:jc w:val="center"/>
              <w:rPr>
                <w:rFonts w:eastAsia="Times New Roman" w:cs="Times New Roman"/>
                <w:b/>
                <w:sz w:val="22"/>
                <w:szCs w:val="22"/>
              </w:rPr>
            </w:pPr>
            <w:r w:rsidRPr="00785119">
              <w:rPr>
                <w:rFonts w:cs="Times New Roman"/>
                <w:b/>
                <w:sz w:val="22"/>
                <w:szCs w:val="22"/>
              </w:rPr>
              <w:t>0.00</w:t>
            </w:r>
          </w:p>
        </w:tc>
        <w:tc>
          <w:tcPr>
            <w:tcW w:w="453" w:type="pct"/>
            <w:tcBorders>
              <w:top w:val="nil"/>
              <w:left w:val="single" w:sz="24" w:space="0" w:color="auto"/>
              <w:bottom w:val="single" w:sz="4" w:space="0" w:color="auto"/>
              <w:right w:val="single" w:sz="4" w:space="0" w:color="auto"/>
            </w:tcBorders>
            <w:shd w:val="clear" w:color="auto" w:fill="auto"/>
            <w:noWrap/>
            <w:vAlign w:val="bottom"/>
            <w:hideMark/>
          </w:tcPr>
          <w:p w14:paraId="08A88E3F" w14:textId="1761DF75"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7.70</w:t>
            </w:r>
          </w:p>
        </w:tc>
        <w:tc>
          <w:tcPr>
            <w:tcW w:w="453" w:type="pct"/>
            <w:tcBorders>
              <w:top w:val="nil"/>
              <w:left w:val="nil"/>
              <w:bottom w:val="single" w:sz="4" w:space="0" w:color="auto"/>
              <w:right w:val="single" w:sz="4" w:space="0" w:color="auto"/>
            </w:tcBorders>
            <w:shd w:val="clear" w:color="auto" w:fill="auto"/>
            <w:noWrap/>
            <w:vAlign w:val="bottom"/>
            <w:hideMark/>
          </w:tcPr>
          <w:p w14:paraId="4565B1F8" w14:textId="7447C85D"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4.60</w:t>
            </w:r>
          </w:p>
        </w:tc>
        <w:tc>
          <w:tcPr>
            <w:tcW w:w="453" w:type="pct"/>
            <w:tcBorders>
              <w:top w:val="nil"/>
              <w:left w:val="nil"/>
              <w:bottom w:val="single" w:sz="4" w:space="0" w:color="auto"/>
              <w:right w:val="single" w:sz="24" w:space="0" w:color="auto"/>
            </w:tcBorders>
            <w:shd w:val="clear" w:color="auto" w:fill="auto"/>
            <w:noWrap/>
            <w:vAlign w:val="bottom"/>
            <w:hideMark/>
          </w:tcPr>
          <w:p w14:paraId="696961F0" w14:textId="76AD5453" w:rsidR="00785119" w:rsidRPr="00785119" w:rsidRDefault="00785119" w:rsidP="00785119">
            <w:pPr>
              <w:jc w:val="center"/>
              <w:rPr>
                <w:rFonts w:eastAsia="Times New Roman" w:cs="Times New Roman"/>
                <w:b/>
                <w:color w:val="00B050"/>
                <w:sz w:val="22"/>
                <w:szCs w:val="22"/>
              </w:rPr>
            </w:pPr>
            <w:r w:rsidRPr="00785119">
              <w:rPr>
                <w:rFonts w:cs="Times New Roman"/>
                <w:b/>
                <w:color w:val="000000"/>
                <w:sz w:val="22"/>
                <w:szCs w:val="22"/>
              </w:rPr>
              <w:t>3.10</w:t>
            </w:r>
          </w:p>
        </w:tc>
        <w:tc>
          <w:tcPr>
            <w:tcW w:w="369" w:type="pct"/>
            <w:tcBorders>
              <w:top w:val="nil"/>
              <w:left w:val="single" w:sz="24" w:space="0" w:color="auto"/>
              <w:bottom w:val="single" w:sz="4" w:space="0" w:color="auto"/>
              <w:right w:val="single" w:sz="4" w:space="0" w:color="auto"/>
            </w:tcBorders>
            <w:shd w:val="clear" w:color="auto" w:fill="auto"/>
            <w:noWrap/>
            <w:vAlign w:val="bottom"/>
            <w:hideMark/>
          </w:tcPr>
          <w:p w14:paraId="0ADF3525" w14:textId="0C6EF4A0"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3.90</w:t>
            </w:r>
          </w:p>
        </w:tc>
        <w:tc>
          <w:tcPr>
            <w:tcW w:w="369" w:type="pct"/>
            <w:tcBorders>
              <w:top w:val="nil"/>
              <w:left w:val="nil"/>
              <w:bottom w:val="single" w:sz="4" w:space="0" w:color="auto"/>
              <w:right w:val="single" w:sz="4" w:space="0" w:color="auto"/>
            </w:tcBorders>
            <w:shd w:val="clear" w:color="auto" w:fill="auto"/>
            <w:noWrap/>
            <w:vAlign w:val="bottom"/>
            <w:hideMark/>
          </w:tcPr>
          <w:p w14:paraId="300670B5" w14:textId="223294F2"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2.90</w:t>
            </w:r>
          </w:p>
        </w:tc>
        <w:tc>
          <w:tcPr>
            <w:tcW w:w="679" w:type="pct"/>
            <w:tcBorders>
              <w:top w:val="nil"/>
              <w:left w:val="nil"/>
              <w:bottom w:val="single" w:sz="4" w:space="0" w:color="auto"/>
              <w:right w:val="single" w:sz="24" w:space="0" w:color="auto"/>
            </w:tcBorders>
            <w:shd w:val="clear" w:color="auto" w:fill="auto"/>
            <w:noWrap/>
            <w:vAlign w:val="bottom"/>
            <w:hideMark/>
          </w:tcPr>
          <w:p w14:paraId="021EA64D" w14:textId="62D67FF5" w:rsidR="00785119" w:rsidRPr="00785119" w:rsidRDefault="00785119" w:rsidP="00785119">
            <w:pPr>
              <w:jc w:val="center"/>
              <w:rPr>
                <w:rFonts w:eastAsia="Times New Roman" w:cs="Times New Roman"/>
                <w:b/>
                <w:color w:val="00B050"/>
                <w:sz w:val="22"/>
                <w:szCs w:val="22"/>
              </w:rPr>
            </w:pPr>
            <w:r w:rsidRPr="00785119">
              <w:rPr>
                <w:rFonts w:cs="Times New Roman"/>
                <w:b/>
                <w:color w:val="000000"/>
                <w:sz w:val="22"/>
                <w:szCs w:val="22"/>
              </w:rPr>
              <w:t>1.00</w:t>
            </w:r>
          </w:p>
        </w:tc>
      </w:tr>
      <w:tr w:rsidR="00785119" w:rsidRPr="003E7F3D" w14:paraId="3D814C09" w14:textId="77777777" w:rsidTr="00785119">
        <w:trPr>
          <w:trHeight w:val="300"/>
        </w:trPr>
        <w:tc>
          <w:tcPr>
            <w:tcW w:w="411" w:type="pct"/>
            <w:tcBorders>
              <w:top w:val="nil"/>
              <w:left w:val="single" w:sz="24" w:space="0" w:color="auto"/>
              <w:bottom w:val="single" w:sz="4" w:space="0" w:color="auto"/>
              <w:right w:val="single" w:sz="4" w:space="0" w:color="auto"/>
            </w:tcBorders>
            <w:shd w:val="clear" w:color="auto" w:fill="auto"/>
            <w:noWrap/>
            <w:vAlign w:val="center"/>
            <w:hideMark/>
          </w:tcPr>
          <w:p w14:paraId="2F6ABA08" w14:textId="77777777" w:rsidR="00785119" w:rsidRPr="003E7F3D" w:rsidRDefault="00785119" w:rsidP="00785119">
            <w:pPr>
              <w:jc w:val="center"/>
              <w:rPr>
                <w:rFonts w:eastAsia="Times New Roman" w:cs="Times New Roman"/>
                <w:color w:val="000000"/>
                <w:sz w:val="22"/>
                <w:szCs w:val="22"/>
              </w:rPr>
            </w:pPr>
            <w:r w:rsidRPr="003E7F3D">
              <w:rPr>
                <w:rFonts w:eastAsia="Times New Roman" w:cs="Times New Roman"/>
                <w:color w:val="000000"/>
                <w:sz w:val="22"/>
                <w:szCs w:val="22"/>
              </w:rPr>
              <w:t>1</w:t>
            </w:r>
          </w:p>
        </w:tc>
        <w:tc>
          <w:tcPr>
            <w:tcW w:w="453" w:type="pct"/>
            <w:tcBorders>
              <w:top w:val="nil"/>
              <w:left w:val="nil"/>
              <w:bottom w:val="single" w:sz="4" w:space="0" w:color="auto"/>
              <w:right w:val="single" w:sz="24" w:space="0" w:color="auto"/>
            </w:tcBorders>
            <w:shd w:val="clear" w:color="auto" w:fill="auto"/>
            <w:noWrap/>
            <w:vAlign w:val="center"/>
            <w:hideMark/>
          </w:tcPr>
          <w:p w14:paraId="2C6F99A7" w14:textId="77777777" w:rsidR="00785119" w:rsidRPr="003E7F3D" w:rsidRDefault="00785119" w:rsidP="00785119">
            <w:pPr>
              <w:jc w:val="center"/>
              <w:rPr>
                <w:rFonts w:eastAsia="Times New Roman" w:cs="Times New Roman"/>
                <w:color w:val="000000"/>
                <w:sz w:val="22"/>
                <w:szCs w:val="22"/>
              </w:rPr>
            </w:pPr>
            <w:r w:rsidRPr="003E7F3D">
              <w:rPr>
                <w:rFonts w:eastAsia="Times New Roman" w:cs="Times New Roman"/>
                <w:color w:val="000000"/>
                <w:sz w:val="22"/>
                <w:szCs w:val="22"/>
              </w:rPr>
              <w:t>0.01</w:t>
            </w:r>
          </w:p>
        </w:tc>
        <w:tc>
          <w:tcPr>
            <w:tcW w:w="453" w:type="pct"/>
            <w:tcBorders>
              <w:top w:val="nil"/>
              <w:left w:val="single" w:sz="24" w:space="0" w:color="auto"/>
              <w:bottom w:val="single" w:sz="4" w:space="0" w:color="auto"/>
              <w:right w:val="single" w:sz="4" w:space="0" w:color="auto"/>
            </w:tcBorders>
            <w:shd w:val="clear" w:color="auto" w:fill="auto"/>
            <w:noWrap/>
            <w:vAlign w:val="bottom"/>
            <w:hideMark/>
          </w:tcPr>
          <w:p w14:paraId="50665FDA" w14:textId="105EE443"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51.0</w:t>
            </w:r>
          </w:p>
        </w:tc>
        <w:tc>
          <w:tcPr>
            <w:tcW w:w="453" w:type="pct"/>
            <w:tcBorders>
              <w:top w:val="nil"/>
              <w:left w:val="nil"/>
              <w:bottom w:val="single" w:sz="4" w:space="0" w:color="auto"/>
              <w:right w:val="single" w:sz="4" w:space="0" w:color="auto"/>
            </w:tcBorders>
            <w:shd w:val="clear" w:color="auto" w:fill="auto"/>
            <w:noWrap/>
            <w:vAlign w:val="bottom"/>
            <w:hideMark/>
          </w:tcPr>
          <w:p w14:paraId="02781347" w14:textId="59123C6C"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13.40</w:t>
            </w:r>
          </w:p>
        </w:tc>
        <w:tc>
          <w:tcPr>
            <w:tcW w:w="454" w:type="pct"/>
            <w:tcBorders>
              <w:top w:val="nil"/>
              <w:left w:val="nil"/>
              <w:bottom w:val="single" w:sz="4" w:space="0" w:color="auto"/>
              <w:right w:val="single" w:sz="24" w:space="0" w:color="auto"/>
            </w:tcBorders>
            <w:shd w:val="clear" w:color="auto" w:fill="auto"/>
            <w:noWrap/>
            <w:vAlign w:val="bottom"/>
            <w:hideMark/>
          </w:tcPr>
          <w:p w14:paraId="53883F8B" w14:textId="6EE23C50" w:rsidR="00785119" w:rsidRPr="00785119" w:rsidRDefault="00785119" w:rsidP="00785119">
            <w:pPr>
              <w:jc w:val="center"/>
              <w:rPr>
                <w:rFonts w:eastAsia="Times New Roman" w:cs="Times New Roman"/>
                <w:b/>
                <w:sz w:val="22"/>
                <w:szCs w:val="22"/>
              </w:rPr>
            </w:pPr>
            <w:r w:rsidRPr="00785119">
              <w:rPr>
                <w:rFonts w:cs="Times New Roman"/>
                <w:b/>
                <w:sz w:val="22"/>
                <w:szCs w:val="22"/>
              </w:rPr>
              <w:t>37.60</w:t>
            </w:r>
          </w:p>
        </w:tc>
        <w:tc>
          <w:tcPr>
            <w:tcW w:w="453" w:type="pct"/>
            <w:tcBorders>
              <w:top w:val="nil"/>
              <w:left w:val="single" w:sz="24" w:space="0" w:color="auto"/>
              <w:bottom w:val="single" w:sz="4" w:space="0" w:color="auto"/>
              <w:right w:val="single" w:sz="4" w:space="0" w:color="auto"/>
            </w:tcBorders>
            <w:shd w:val="clear" w:color="auto" w:fill="auto"/>
            <w:noWrap/>
            <w:vAlign w:val="bottom"/>
            <w:hideMark/>
          </w:tcPr>
          <w:p w14:paraId="2CFA8C8B" w14:textId="7EB234F8"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70.10</w:t>
            </w:r>
          </w:p>
        </w:tc>
        <w:tc>
          <w:tcPr>
            <w:tcW w:w="453" w:type="pct"/>
            <w:tcBorders>
              <w:top w:val="nil"/>
              <w:left w:val="nil"/>
              <w:bottom w:val="single" w:sz="4" w:space="0" w:color="auto"/>
              <w:right w:val="single" w:sz="4" w:space="0" w:color="auto"/>
            </w:tcBorders>
            <w:shd w:val="clear" w:color="auto" w:fill="auto"/>
            <w:noWrap/>
            <w:vAlign w:val="bottom"/>
            <w:hideMark/>
          </w:tcPr>
          <w:p w14:paraId="22EE8132" w14:textId="44C54C64"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26.70</w:t>
            </w:r>
          </w:p>
        </w:tc>
        <w:tc>
          <w:tcPr>
            <w:tcW w:w="453" w:type="pct"/>
            <w:tcBorders>
              <w:top w:val="nil"/>
              <w:left w:val="nil"/>
              <w:bottom w:val="single" w:sz="4" w:space="0" w:color="auto"/>
              <w:right w:val="single" w:sz="24" w:space="0" w:color="auto"/>
            </w:tcBorders>
            <w:shd w:val="clear" w:color="auto" w:fill="auto"/>
            <w:noWrap/>
            <w:vAlign w:val="bottom"/>
            <w:hideMark/>
          </w:tcPr>
          <w:p w14:paraId="32DF26B1" w14:textId="7223CB5A" w:rsidR="00785119" w:rsidRPr="00785119" w:rsidRDefault="00785119" w:rsidP="00785119">
            <w:pPr>
              <w:jc w:val="center"/>
              <w:rPr>
                <w:rFonts w:eastAsia="Times New Roman" w:cs="Times New Roman"/>
                <w:b/>
                <w:color w:val="00B050"/>
                <w:sz w:val="22"/>
                <w:szCs w:val="22"/>
              </w:rPr>
            </w:pPr>
            <w:r w:rsidRPr="00785119">
              <w:rPr>
                <w:rFonts w:cs="Times New Roman"/>
                <w:b/>
                <w:color w:val="000000"/>
                <w:sz w:val="22"/>
                <w:szCs w:val="22"/>
              </w:rPr>
              <w:t>43.40</w:t>
            </w:r>
          </w:p>
        </w:tc>
        <w:tc>
          <w:tcPr>
            <w:tcW w:w="369" w:type="pct"/>
            <w:tcBorders>
              <w:top w:val="nil"/>
              <w:left w:val="single" w:sz="24" w:space="0" w:color="auto"/>
              <w:bottom w:val="single" w:sz="4" w:space="0" w:color="auto"/>
              <w:right w:val="single" w:sz="4" w:space="0" w:color="auto"/>
            </w:tcBorders>
            <w:shd w:val="clear" w:color="auto" w:fill="auto"/>
            <w:noWrap/>
            <w:vAlign w:val="bottom"/>
            <w:hideMark/>
          </w:tcPr>
          <w:p w14:paraId="35DC31BD" w14:textId="5E9AC17B"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2.00</w:t>
            </w:r>
          </w:p>
        </w:tc>
        <w:tc>
          <w:tcPr>
            <w:tcW w:w="369" w:type="pct"/>
            <w:tcBorders>
              <w:top w:val="nil"/>
              <w:left w:val="nil"/>
              <w:bottom w:val="single" w:sz="4" w:space="0" w:color="auto"/>
              <w:right w:val="single" w:sz="4" w:space="0" w:color="auto"/>
            </w:tcBorders>
            <w:shd w:val="clear" w:color="auto" w:fill="auto"/>
            <w:noWrap/>
            <w:vAlign w:val="bottom"/>
            <w:hideMark/>
          </w:tcPr>
          <w:p w14:paraId="5B6CE68A" w14:textId="22A52669"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3.10</w:t>
            </w:r>
          </w:p>
        </w:tc>
        <w:tc>
          <w:tcPr>
            <w:tcW w:w="679" w:type="pct"/>
            <w:tcBorders>
              <w:top w:val="nil"/>
              <w:left w:val="nil"/>
              <w:bottom w:val="single" w:sz="4" w:space="0" w:color="auto"/>
              <w:right w:val="single" w:sz="24" w:space="0" w:color="auto"/>
            </w:tcBorders>
            <w:shd w:val="clear" w:color="auto" w:fill="auto"/>
            <w:noWrap/>
            <w:vAlign w:val="bottom"/>
            <w:hideMark/>
          </w:tcPr>
          <w:p w14:paraId="7BD535E3" w14:textId="2CF2D1A7" w:rsidR="00785119" w:rsidRPr="00785119" w:rsidRDefault="00785119" w:rsidP="00785119">
            <w:pPr>
              <w:jc w:val="center"/>
              <w:rPr>
                <w:rFonts w:eastAsia="Times New Roman" w:cs="Times New Roman"/>
                <w:b/>
                <w:color w:val="FF0000"/>
                <w:sz w:val="22"/>
                <w:szCs w:val="22"/>
              </w:rPr>
            </w:pPr>
            <w:r w:rsidRPr="00785119">
              <w:rPr>
                <w:rFonts w:cs="Times New Roman"/>
                <w:b/>
                <w:color w:val="000000"/>
                <w:sz w:val="22"/>
                <w:szCs w:val="22"/>
              </w:rPr>
              <w:t>1.10</w:t>
            </w:r>
          </w:p>
        </w:tc>
      </w:tr>
      <w:tr w:rsidR="00785119" w:rsidRPr="003E7F3D" w14:paraId="121A93AF" w14:textId="77777777" w:rsidTr="00785119">
        <w:trPr>
          <w:trHeight w:val="300"/>
        </w:trPr>
        <w:tc>
          <w:tcPr>
            <w:tcW w:w="411" w:type="pct"/>
            <w:tcBorders>
              <w:top w:val="nil"/>
              <w:left w:val="single" w:sz="24" w:space="0" w:color="auto"/>
              <w:bottom w:val="single" w:sz="4" w:space="0" w:color="auto"/>
              <w:right w:val="single" w:sz="4" w:space="0" w:color="auto"/>
            </w:tcBorders>
            <w:shd w:val="clear" w:color="auto" w:fill="auto"/>
            <w:noWrap/>
            <w:vAlign w:val="center"/>
            <w:hideMark/>
          </w:tcPr>
          <w:p w14:paraId="244ED7CD" w14:textId="77777777" w:rsidR="00785119" w:rsidRPr="003E7F3D" w:rsidRDefault="00785119" w:rsidP="00785119">
            <w:pPr>
              <w:jc w:val="center"/>
              <w:rPr>
                <w:rFonts w:eastAsia="Times New Roman" w:cs="Times New Roman"/>
                <w:color w:val="000000"/>
                <w:sz w:val="22"/>
                <w:szCs w:val="22"/>
              </w:rPr>
            </w:pPr>
            <w:r w:rsidRPr="003E7F3D">
              <w:rPr>
                <w:rFonts w:eastAsia="Times New Roman" w:cs="Times New Roman"/>
                <w:color w:val="000000"/>
                <w:sz w:val="22"/>
                <w:szCs w:val="22"/>
              </w:rPr>
              <w:t>1</w:t>
            </w:r>
          </w:p>
        </w:tc>
        <w:tc>
          <w:tcPr>
            <w:tcW w:w="453" w:type="pct"/>
            <w:tcBorders>
              <w:top w:val="nil"/>
              <w:left w:val="nil"/>
              <w:bottom w:val="single" w:sz="4" w:space="0" w:color="auto"/>
              <w:right w:val="single" w:sz="24" w:space="0" w:color="auto"/>
            </w:tcBorders>
            <w:shd w:val="clear" w:color="auto" w:fill="auto"/>
            <w:noWrap/>
            <w:vAlign w:val="center"/>
            <w:hideMark/>
          </w:tcPr>
          <w:p w14:paraId="7FB9A7D7" w14:textId="77777777" w:rsidR="00785119" w:rsidRPr="003E7F3D" w:rsidRDefault="00785119" w:rsidP="00785119">
            <w:pPr>
              <w:jc w:val="center"/>
              <w:rPr>
                <w:rFonts w:eastAsia="Times New Roman" w:cs="Times New Roman"/>
                <w:color w:val="000000"/>
                <w:sz w:val="22"/>
                <w:szCs w:val="22"/>
              </w:rPr>
            </w:pPr>
            <w:r w:rsidRPr="003E7F3D">
              <w:rPr>
                <w:rFonts w:eastAsia="Times New Roman" w:cs="Times New Roman"/>
                <w:color w:val="000000"/>
                <w:sz w:val="22"/>
                <w:szCs w:val="22"/>
              </w:rPr>
              <w:t>0.1</w:t>
            </w:r>
          </w:p>
        </w:tc>
        <w:tc>
          <w:tcPr>
            <w:tcW w:w="453" w:type="pct"/>
            <w:tcBorders>
              <w:top w:val="nil"/>
              <w:left w:val="single" w:sz="24" w:space="0" w:color="auto"/>
              <w:bottom w:val="single" w:sz="4" w:space="0" w:color="auto"/>
              <w:right w:val="single" w:sz="4" w:space="0" w:color="auto"/>
            </w:tcBorders>
            <w:shd w:val="clear" w:color="auto" w:fill="auto"/>
            <w:noWrap/>
            <w:vAlign w:val="bottom"/>
            <w:hideMark/>
          </w:tcPr>
          <w:p w14:paraId="1068D12E" w14:textId="1235E702"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51.1</w:t>
            </w:r>
          </w:p>
        </w:tc>
        <w:tc>
          <w:tcPr>
            <w:tcW w:w="453" w:type="pct"/>
            <w:tcBorders>
              <w:top w:val="nil"/>
              <w:left w:val="nil"/>
              <w:bottom w:val="single" w:sz="4" w:space="0" w:color="auto"/>
              <w:right w:val="single" w:sz="4" w:space="0" w:color="auto"/>
            </w:tcBorders>
            <w:shd w:val="clear" w:color="auto" w:fill="auto"/>
            <w:noWrap/>
            <w:vAlign w:val="bottom"/>
            <w:hideMark/>
          </w:tcPr>
          <w:p w14:paraId="202D7EBF" w14:textId="507F5AF9"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13.50</w:t>
            </w:r>
          </w:p>
        </w:tc>
        <w:tc>
          <w:tcPr>
            <w:tcW w:w="454" w:type="pct"/>
            <w:tcBorders>
              <w:top w:val="nil"/>
              <w:left w:val="nil"/>
              <w:bottom w:val="single" w:sz="4" w:space="0" w:color="auto"/>
              <w:right w:val="single" w:sz="24" w:space="0" w:color="auto"/>
            </w:tcBorders>
            <w:shd w:val="clear" w:color="auto" w:fill="auto"/>
            <w:noWrap/>
            <w:vAlign w:val="bottom"/>
            <w:hideMark/>
          </w:tcPr>
          <w:p w14:paraId="0C641F3C" w14:textId="4D8466B6" w:rsidR="00785119" w:rsidRPr="00785119" w:rsidRDefault="00785119" w:rsidP="00785119">
            <w:pPr>
              <w:jc w:val="center"/>
              <w:rPr>
                <w:rFonts w:eastAsia="Times New Roman" w:cs="Times New Roman"/>
                <w:b/>
                <w:sz w:val="22"/>
                <w:szCs w:val="22"/>
              </w:rPr>
            </w:pPr>
            <w:r w:rsidRPr="00785119">
              <w:rPr>
                <w:rFonts w:cs="Times New Roman"/>
                <w:b/>
                <w:sz w:val="22"/>
                <w:szCs w:val="22"/>
              </w:rPr>
              <w:t>37.60</w:t>
            </w:r>
          </w:p>
        </w:tc>
        <w:tc>
          <w:tcPr>
            <w:tcW w:w="453" w:type="pct"/>
            <w:tcBorders>
              <w:top w:val="nil"/>
              <w:left w:val="single" w:sz="24" w:space="0" w:color="auto"/>
              <w:bottom w:val="single" w:sz="4" w:space="0" w:color="auto"/>
              <w:right w:val="single" w:sz="4" w:space="0" w:color="auto"/>
            </w:tcBorders>
            <w:shd w:val="clear" w:color="auto" w:fill="auto"/>
            <w:noWrap/>
            <w:vAlign w:val="bottom"/>
            <w:hideMark/>
          </w:tcPr>
          <w:p w14:paraId="780EFCF6" w14:textId="2680C092"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70.30</w:t>
            </w:r>
          </w:p>
        </w:tc>
        <w:tc>
          <w:tcPr>
            <w:tcW w:w="453" w:type="pct"/>
            <w:tcBorders>
              <w:top w:val="nil"/>
              <w:left w:val="nil"/>
              <w:bottom w:val="single" w:sz="4" w:space="0" w:color="auto"/>
              <w:right w:val="single" w:sz="4" w:space="0" w:color="auto"/>
            </w:tcBorders>
            <w:shd w:val="clear" w:color="auto" w:fill="auto"/>
            <w:noWrap/>
            <w:vAlign w:val="bottom"/>
            <w:hideMark/>
          </w:tcPr>
          <w:p w14:paraId="720B6419" w14:textId="24537D09"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26.60</w:t>
            </w:r>
          </w:p>
        </w:tc>
        <w:tc>
          <w:tcPr>
            <w:tcW w:w="453" w:type="pct"/>
            <w:tcBorders>
              <w:top w:val="nil"/>
              <w:left w:val="nil"/>
              <w:bottom w:val="single" w:sz="4" w:space="0" w:color="auto"/>
              <w:right w:val="single" w:sz="24" w:space="0" w:color="auto"/>
            </w:tcBorders>
            <w:shd w:val="clear" w:color="auto" w:fill="auto"/>
            <w:noWrap/>
            <w:vAlign w:val="bottom"/>
            <w:hideMark/>
          </w:tcPr>
          <w:p w14:paraId="3A0C014D" w14:textId="7628F546" w:rsidR="00785119" w:rsidRPr="00785119" w:rsidRDefault="00785119" w:rsidP="00785119">
            <w:pPr>
              <w:jc w:val="center"/>
              <w:rPr>
                <w:rFonts w:eastAsia="Times New Roman" w:cs="Times New Roman"/>
                <w:b/>
                <w:color w:val="00B050"/>
                <w:sz w:val="22"/>
                <w:szCs w:val="22"/>
              </w:rPr>
            </w:pPr>
            <w:r w:rsidRPr="00785119">
              <w:rPr>
                <w:rFonts w:cs="Times New Roman"/>
                <w:b/>
                <w:color w:val="000000"/>
                <w:sz w:val="22"/>
                <w:szCs w:val="22"/>
              </w:rPr>
              <w:t>43.70</w:t>
            </w:r>
          </w:p>
        </w:tc>
        <w:tc>
          <w:tcPr>
            <w:tcW w:w="369" w:type="pct"/>
            <w:tcBorders>
              <w:top w:val="nil"/>
              <w:left w:val="single" w:sz="24" w:space="0" w:color="auto"/>
              <w:bottom w:val="single" w:sz="4" w:space="0" w:color="auto"/>
              <w:right w:val="single" w:sz="4" w:space="0" w:color="auto"/>
            </w:tcBorders>
            <w:shd w:val="clear" w:color="auto" w:fill="auto"/>
            <w:noWrap/>
            <w:vAlign w:val="bottom"/>
            <w:hideMark/>
          </w:tcPr>
          <w:p w14:paraId="799AC84D" w14:textId="3A64FFB5"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1.90</w:t>
            </w:r>
          </w:p>
        </w:tc>
        <w:tc>
          <w:tcPr>
            <w:tcW w:w="369" w:type="pct"/>
            <w:tcBorders>
              <w:top w:val="nil"/>
              <w:left w:val="nil"/>
              <w:bottom w:val="single" w:sz="4" w:space="0" w:color="auto"/>
              <w:right w:val="single" w:sz="4" w:space="0" w:color="auto"/>
            </w:tcBorders>
            <w:shd w:val="clear" w:color="auto" w:fill="auto"/>
            <w:noWrap/>
            <w:vAlign w:val="bottom"/>
            <w:hideMark/>
          </w:tcPr>
          <w:p w14:paraId="4203304D" w14:textId="10487AC0"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3.00</w:t>
            </w:r>
          </w:p>
        </w:tc>
        <w:tc>
          <w:tcPr>
            <w:tcW w:w="679" w:type="pct"/>
            <w:tcBorders>
              <w:top w:val="nil"/>
              <w:left w:val="nil"/>
              <w:bottom w:val="single" w:sz="4" w:space="0" w:color="auto"/>
              <w:right w:val="single" w:sz="24" w:space="0" w:color="auto"/>
            </w:tcBorders>
            <w:shd w:val="clear" w:color="auto" w:fill="auto"/>
            <w:noWrap/>
            <w:vAlign w:val="bottom"/>
            <w:hideMark/>
          </w:tcPr>
          <w:p w14:paraId="0F60DD68" w14:textId="72E8184C" w:rsidR="00785119" w:rsidRPr="00785119" w:rsidRDefault="00785119" w:rsidP="00785119">
            <w:pPr>
              <w:jc w:val="center"/>
              <w:rPr>
                <w:rFonts w:eastAsia="Times New Roman" w:cs="Times New Roman"/>
                <w:b/>
                <w:color w:val="FF0000"/>
                <w:sz w:val="22"/>
                <w:szCs w:val="22"/>
              </w:rPr>
            </w:pPr>
            <w:r w:rsidRPr="00785119">
              <w:rPr>
                <w:rFonts w:cs="Times New Roman"/>
                <w:b/>
                <w:color w:val="000000"/>
                <w:sz w:val="22"/>
                <w:szCs w:val="22"/>
              </w:rPr>
              <w:t>1.10</w:t>
            </w:r>
          </w:p>
        </w:tc>
      </w:tr>
      <w:tr w:rsidR="00785119" w:rsidRPr="003E7F3D" w14:paraId="78446102" w14:textId="77777777" w:rsidTr="00785119">
        <w:trPr>
          <w:trHeight w:val="300"/>
        </w:trPr>
        <w:tc>
          <w:tcPr>
            <w:tcW w:w="411" w:type="pct"/>
            <w:tcBorders>
              <w:top w:val="nil"/>
              <w:left w:val="single" w:sz="24" w:space="0" w:color="auto"/>
              <w:bottom w:val="single" w:sz="4" w:space="0" w:color="auto"/>
              <w:right w:val="single" w:sz="4" w:space="0" w:color="auto"/>
            </w:tcBorders>
            <w:shd w:val="clear" w:color="auto" w:fill="auto"/>
            <w:noWrap/>
            <w:vAlign w:val="center"/>
            <w:hideMark/>
          </w:tcPr>
          <w:p w14:paraId="20A05D32" w14:textId="77777777" w:rsidR="00785119" w:rsidRPr="003E7F3D" w:rsidRDefault="00785119" w:rsidP="00785119">
            <w:pPr>
              <w:jc w:val="center"/>
              <w:rPr>
                <w:rFonts w:eastAsia="Times New Roman" w:cs="Times New Roman"/>
                <w:color w:val="000000"/>
                <w:sz w:val="22"/>
                <w:szCs w:val="22"/>
              </w:rPr>
            </w:pPr>
            <w:r w:rsidRPr="003E7F3D">
              <w:rPr>
                <w:rFonts w:eastAsia="Times New Roman" w:cs="Times New Roman"/>
                <w:color w:val="000000"/>
                <w:sz w:val="22"/>
                <w:szCs w:val="22"/>
              </w:rPr>
              <w:t>1</w:t>
            </w:r>
          </w:p>
        </w:tc>
        <w:tc>
          <w:tcPr>
            <w:tcW w:w="453" w:type="pct"/>
            <w:tcBorders>
              <w:top w:val="nil"/>
              <w:left w:val="nil"/>
              <w:bottom w:val="single" w:sz="4" w:space="0" w:color="auto"/>
              <w:right w:val="single" w:sz="24" w:space="0" w:color="auto"/>
            </w:tcBorders>
            <w:shd w:val="clear" w:color="auto" w:fill="auto"/>
            <w:noWrap/>
            <w:vAlign w:val="center"/>
            <w:hideMark/>
          </w:tcPr>
          <w:p w14:paraId="4323F89E" w14:textId="77777777" w:rsidR="00785119" w:rsidRPr="003E7F3D" w:rsidRDefault="00785119" w:rsidP="00785119">
            <w:pPr>
              <w:jc w:val="center"/>
              <w:rPr>
                <w:rFonts w:eastAsia="Times New Roman" w:cs="Times New Roman"/>
                <w:color w:val="000000"/>
                <w:sz w:val="22"/>
                <w:szCs w:val="22"/>
              </w:rPr>
            </w:pPr>
            <w:r w:rsidRPr="003E7F3D">
              <w:rPr>
                <w:rFonts w:eastAsia="Times New Roman" w:cs="Times New Roman"/>
                <w:color w:val="000000"/>
                <w:sz w:val="22"/>
                <w:szCs w:val="22"/>
              </w:rPr>
              <w:t>10</w:t>
            </w:r>
          </w:p>
        </w:tc>
        <w:tc>
          <w:tcPr>
            <w:tcW w:w="453" w:type="pct"/>
            <w:tcBorders>
              <w:top w:val="nil"/>
              <w:left w:val="single" w:sz="24" w:space="0" w:color="auto"/>
              <w:bottom w:val="single" w:sz="4" w:space="0" w:color="auto"/>
              <w:right w:val="single" w:sz="4" w:space="0" w:color="auto"/>
            </w:tcBorders>
            <w:shd w:val="clear" w:color="auto" w:fill="auto"/>
            <w:noWrap/>
            <w:vAlign w:val="bottom"/>
            <w:hideMark/>
          </w:tcPr>
          <w:p w14:paraId="56059ABE" w14:textId="0C8462B0"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61.6</w:t>
            </w:r>
          </w:p>
        </w:tc>
        <w:tc>
          <w:tcPr>
            <w:tcW w:w="453" w:type="pct"/>
            <w:tcBorders>
              <w:top w:val="nil"/>
              <w:left w:val="nil"/>
              <w:bottom w:val="single" w:sz="4" w:space="0" w:color="auto"/>
              <w:right w:val="single" w:sz="4" w:space="0" w:color="auto"/>
            </w:tcBorders>
            <w:shd w:val="clear" w:color="auto" w:fill="auto"/>
            <w:noWrap/>
            <w:vAlign w:val="bottom"/>
            <w:hideMark/>
          </w:tcPr>
          <w:p w14:paraId="300E4098" w14:textId="751D99A6"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28.70</w:t>
            </w:r>
          </w:p>
        </w:tc>
        <w:tc>
          <w:tcPr>
            <w:tcW w:w="454" w:type="pct"/>
            <w:tcBorders>
              <w:top w:val="nil"/>
              <w:left w:val="nil"/>
              <w:bottom w:val="single" w:sz="4" w:space="0" w:color="auto"/>
              <w:right w:val="single" w:sz="24" w:space="0" w:color="auto"/>
            </w:tcBorders>
            <w:shd w:val="clear" w:color="auto" w:fill="auto"/>
            <w:noWrap/>
            <w:vAlign w:val="bottom"/>
            <w:hideMark/>
          </w:tcPr>
          <w:p w14:paraId="2DD0CB54" w14:textId="0AFEBD4B" w:rsidR="00785119" w:rsidRPr="00785119" w:rsidRDefault="00785119" w:rsidP="00785119">
            <w:pPr>
              <w:jc w:val="center"/>
              <w:rPr>
                <w:rFonts w:eastAsia="Times New Roman" w:cs="Times New Roman"/>
                <w:b/>
                <w:sz w:val="22"/>
                <w:szCs w:val="22"/>
              </w:rPr>
            </w:pPr>
            <w:r w:rsidRPr="00785119">
              <w:rPr>
                <w:rFonts w:cs="Times New Roman"/>
                <w:b/>
                <w:sz w:val="22"/>
                <w:szCs w:val="22"/>
              </w:rPr>
              <w:t>32.90</w:t>
            </w:r>
          </w:p>
        </w:tc>
        <w:tc>
          <w:tcPr>
            <w:tcW w:w="453" w:type="pct"/>
            <w:tcBorders>
              <w:top w:val="nil"/>
              <w:left w:val="single" w:sz="24" w:space="0" w:color="auto"/>
              <w:bottom w:val="single" w:sz="4" w:space="0" w:color="auto"/>
              <w:right w:val="single" w:sz="4" w:space="0" w:color="auto"/>
            </w:tcBorders>
            <w:shd w:val="clear" w:color="auto" w:fill="auto"/>
            <w:noWrap/>
            <w:vAlign w:val="bottom"/>
            <w:hideMark/>
          </w:tcPr>
          <w:p w14:paraId="3E1533A0" w14:textId="35B5CF03"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88.20</w:t>
            </w:r>
          </w:p>
        </w:tc>
        <w:tc>
          <w:tcPr>
            <w:tcW w:w="453" w:type="pct"/>
            <w:tcBorders>
              <w:top w:val="nil"/>
              <w:left w:val="nil"/>
              <w:bottom w:val="single" w:sz="4" w:space="0" w:color="auto"/>
              <w:right w:val="single" w:sz="4" w:space="0" w:color="auto"/>
            </w:tcBorders>
            <w:shd w:val="clear" w:color="auto" w:fill="auto"/>
            <w:noWrap/>
            <w:vAlign w:val="bottom"/>
            <w:hideMark/>
          </w:tcPr>
          <w:p w14:paraId="4E6A605C" w14:textId="3C531C7E"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48.40</w:t>
            </w:r>
          </w:p>
        </w:tc>
        <w:tc>
          <w:tcPr>
            <w:tcW w:w="453" w:type="pct"/>
            <w:tcBorders>
              <w:top w:val="nil"/>
              <w:left w:val="nil"/>
              <w:bottom w:val="single" w:sz="4" w:space="0" w:color="auto"/>
              <w:right w:val="single" w:sz="24" w:space="0" w:color="auto"/>
            </w:tcBorders>
            <w:shd w:val="clear" w:color="auto" w:fill="auto"/>
            <w:noWrap/>
            <w:vAlign w:val="bottom"/>
            <w:hideMark/>
          </w:tcPr>
          <w:p w14:paraId="61FF7E17" w14:textId="44BF8D38" w:rsidR="00785119" w:rsidRPr="00785119" w:rsidRDefault="00785119" w:rsidP="00785119">
            <w:pPr>
              <w:jc w:val="center"/>
              <w:rPr>
                <w:rFonts w:eastAsia="Times New Roman" w:cs="Times New Roman"/>
                <w:b/>
                <w:color w:val="00B050"/>
                <w:sz w:val="22"/>
                <w:szCs w:val="22"/>
              </w:rPr>
            </w:pPr>
            <w:r w:rsidRPr="00785119">
              <w:rPr>
                <w:rFonts w:cs="Times New Roman"/>
                <w:b/>
                <w:color w:val="000000"/>
                <w:sz w:val="22"/>
                <w:szCs w:val="22"/>
              </w:rPr>
              <w:t>39.80</w:t>
            </w:r>
          </w:p>
        </w:tc>
        <w:tc>
          <w:tcPr>
            <w:tcW w:w="369" w:type="pct"/>
            <w:tcBorders>
              <w:top w:val="nil"/>
              <w:left w:val="single" w:sz="24" w:space="0" w:color="auto"/>
              <w:bottom w:val="single" w:sz="4" w:space="0" w:color="auto"/>
              <w:right w:val="single" w:sz="4" w:space="0" w:color="auto"/>
            </w:tcBorders>
            <w:shd w:val="clear" w:color="auto" w:fill="auto"/>
            <w:noWrap/>
            <w:vAlign w:val="bottom"/>
            <w:hideMark/>
          </w:tcPr>
          <w:p w14:paraId="21951BF0" w14:textId="3432D894"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0.00</w:t>
            </w:r>
          </w:p>
        </w:tc>
        <w:tc>
          <w:tcPr>
            <w:tcW w:w="369" w:type="pct"/>
            <w:tcBorders>
              <w:top w:val="nil"/>
              <w:left w:val="nil"/>
              <w:bottom w:val="single" w:sz="4" w:space="0" w:color="auto"/>
              <w:right w:val="single" w:sz="4" w:space="0" w:color="auto"/>
            </w:tcBorders>
            <w:shd w:val="clear" w:color="auto" w:fill="auto"/>
            <w:noWrap/>
            <w:vAlign w:val="bottom"/>
            <w:hideMark/>
          </w:tcPr>
          <w:p w14:paraId="705D8905" w14:textId="57DDC862"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0.00</w:t>
            </w:r>
          </w:p>
        </w:tc>
        <w:tc>
          <w:tcPr>
            <w:tcW w:w="679" w:type="pct"/>
            <w:tcBorders>
              <w:top w:val="nil"/>
              <w:left w:val="nil"/>
              <w:bottom w:val="single" w:sz="4" w:space="0" w:color="auto"/>
              <w:right w:val="single" w:sz="24" w:space="0" w:color="auto"/>
            </w:tcBorders>
            <w:shd w:val="clear" w:color="auto" w:fill="auto"/>
            <w:noWrap/>
            <w:vAlign w:val="bottom"/>
            <w:hideMark/>
          </w:tcPr>
          <w:p w14:paraId="4F5E85EB" w14:textId="7F2CCBF7" w:rsidR="00785119" w:rsidRPr="00785119" w:rsidRDefault="00785119" w:rsidP="00785119">
            <w:pPr>
              <w:jc w:val="center"/>
              <w:rPr>
                <w:rFonts w:eastAsia="Times New Roman" w:cs="Times New Roman"/>
                <w:b/>
                <w:color w:val="000000"/>
                <w:sz w:val="22"/>
                <w:szCs w:val="22"/>
              </w:rPr>
            </w:pPr>
            <w:r w:rsidRPr="00785119">
              <w:rPr>
                <w:rFonts w:cs="Times New Roman"/>
                <w:b/>
                <w:color w:val="000000"/>
                <w:sz w:val="22"/>
                <w:szCs w:val="22"/>
              </w:rPr>
              <w:t>0.00</w:t>
            </w:r>
          </w:p>
        </w:tc>
      </w:tr>
      <w:tr w:rsidR="00785119" w:rsidRPr="003E7F3D" w14:paraId="776A0B49" w14:textId="77777777" w:rsidTr="00785119">
        <w:trPr>
          <w:trHeight w:val="300"/>
        </w:trPr>
        <w:tc>
          <w:tcPr>
            <w:tcW w:w="411" w:type="pct"/>
            <w:tcBorders>
              <w:top w:val="nil"/>
              <w:left w:val="single" w:sz="24" w:space="0" w:color="auto"/>
              <w:bottom w:val="single" w:sz="24" w:space="0" w:color="auto"/>
              <w:right w:val="single" w:sz="4" w:space="0" w:color="auto"/>
            </w:tcBorders>
            <w:shd w:val="clear" w:color="auto" w:fill="auto"/>
            <w:noWrap/>
            <w:vAlign w:val="center"/>
            <w:hideMark/>
          </w:tcPr>
          <w:p w14:paraId="724A855B" w14:textId="77777777" w:rsidR="00785119" w:rsidRPr="003E7F3D" w:rsidRDefault="00785119" w:rsidP="00785119">
            <w:pPr>
              <w:jc w:val="center"/>
              <w:rPr>
                <w:rFonts w:eastAsia="Times New Roman" w:cs="Times New Roman"/>
                <w:color w:val="000000"/>
                <w:sz w:val="22"/>
                <w:szCs w:val="22"/>
              </w:rPr>
            </w:pPr>
            <w:r w:rsidRPr="003E7F3D">
              <w:rPr>
                <w:rFonts w:eastAsia="Times New Roman" w:cs="Times New Roman"/>
                <w:color w:val="000000"/>
                <w:sz w:val="22"/>
                <w:szCs w:val="22"/>
              </w:rPr>
              <w:t>1</w:t>
            </w:r>
          </w:p>
        </w:tc>
        <w:tc>
          <w:tcPr>
            <w:tcW w:w="453" w:type="pct"/>
            <w:tcBorders>
              <w:top w:val="nil"/>
              <w:left w:val="nil"/>
              <w:bottom w:val="single" w:sz="24" w:space="0" w:color="auto"/>
              <w:right w:val="single" w:sz="24" w:space="0" w:color="auto"/>
            </w:tcBorders>
            <w:shd w:val="clear" w:color="auto" w:fill="auto"/>
            <w:noWrap/>
            <w:vAlign w:val="center"/>
            <w:hideMark/>
          </w:tcPr>
          <w:p w14:paraId="2FEAE92C" w14:textId="77777777" w:rsidR="00785119" w:rsidRPr="003E7F3D" w:rsidRDefault="00785119" w:rsidP="00785119">
            <w:pPr>
              <w:jc w:val="center"/>
              <w:rPr>
                <w:rFonts w:eastAsia="Times New Roman" w:cs="Times New Roman"/>
                <w:color w:val="000000"/>
                <w:sz w:val="22"/>
                <w:szCs w:val="22"/>
              </w:rPr>
            </w:pPr>
            <w:r w:rsidRPr="003E7F3D">
              <w:rPr>
                <w:rFonts w:eastAsia="Times New Roman" w:cs="Times New Roman"/>
                <w:color w:val="000000"/>
                <w:sz w:val="22"/>
                <w:szCs w:val="22"/>
              </w:rPr>
              <w:t>100</w:t>
            </w:r>
          </w:p>
        </w:tc>
        <w:tc>
          <w:tcPr>
            <w:tcW w:w="453" w:type="pct"/>
            <w:tcBorders>
              <w:top w:val="nil"/>
              <w:left w:val="single" w:sz="24" w:space="0" w:color="auto"/>
              <w:bottom w:val="single" w:sz="24" w:space="0" w:color="auto"/>
              <w:right w:val="single" w:sz="4" w:space="0" w:color="auto"/>
            </w:tcBorders>
            <w:shd w:val="clear" w:color="auto" w:fill="auto"/>
            <w:noWrap/>
            <w:vAlign w:val="bottom"/>
            <w:hideMark/>
          </w:tcPr>
          <w:p w14:paraId="6200133A" w14:textId="49931FAD"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76.9</w:t>
            </w:r>
          </w:p>
        </w:tc>
        <w:tc>
          <w:tcPr>
            <w:tcW w:w="453" w:type="pct"/>
            <w:tcBorders>
              <w:top w:val="nil"/>
              <w:left w:val="nil"/>
              <w:bottom w:val="single" w:sz="24" w:space="0" w:color="auto"/>
              <w:right w:val="single" w:sz="4" w:space="0" w:color="auto"/>
            </w:tcBorders>
            <w:shd w:val="clear" w:color="auto" w:fill="auto"/>
            <w:noWrap/>
            <w:vAlign w:val="bottom"/>
            <w:hideMark/>
          </w:tcPr>
          <w:p w14:paraId="37EE7488" w14:textId="3B97872A"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76.90</w:t>
            </w:r>
          </w:p>
        </w:tc>
        <w:tc>
          <w:tcPr>
            <w:tcW w:w="454" w:type="pct"/>
            <w:tcBorders>
              <w:top w:val="nil"/>
              <w:left w:val="nil"/>
              <w:bottom w:val="single" w:sz="24" w:space="0" w:color="auto"/>
              <w:right w:val="single" w:sz="24" w:space="0" w:color="auto"/>
            </w:tcBorders>
            <w:shd w:val="clear" w:color="auto" w:fill="auto"/>
            <w:noWrap/>
            <w:vAlign w:val="bottom"/>
            <w:hideMark/>
          </w:tcPr>
          <w:p w14:paraId="51F964CA" w14:textId="28A5D216" w:rsidR="00785119" w:rsidRPr="00785119" w:rsidRDefault="00785119" w:rsidP="00785119">
            <w:pPr>
              <w:jc w:val="center"/>
              <w:rPr>
                <w:rFonts w:eastAsia="Times New Roman" w:cs="Times New Roman"/>
                <w:b/>
                <w:sz w:val="22"/>
                <w:szCs w:val="22"/>
              </w:rPr>
            </w:pPr>
            <w:r w:rsidRPr="00785119">
              <w:rPr>
                <w:rFonts w:cs="Times New Roman"/>
                <w:b/>
                <w:sz w:val="22"/>
                <w:szCs w:val="22"/>
              </w:rPr>
              <w:t>0.00</w:t>
            </w:r>
          </w:p>
        </w:tc>
        <w:tc>
          <w:tcPr>
            <w:tcW w:w="453" w:type="pct"/>
            <w:tcBorders>
              <w:top w:val="nil"/>
              <w:left w:val="single" w:sz="24" w:space="0" w:color="auto"/>
              <w:bottom w:val="single" w:sz="24" w:space="0" w:color="auto"/>
              <w:right w:val="single" w:sz="4" w:space="0" w:color="auto"/>
            </w:tcBorders>
            <w:shd w:val="clear" w:color="auto" w:fill="auto"/>
            <w:noWrap/>
            <w:vAlign w:val="bottom"/>
            <w:hideMark/>
          </w:tcPr>
          <w:p w14:paraId="679C7BFD" w14:textId="5637B8EB"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97.00</w:t>
            </w:r>
          </w:p>
        </w:tc>
        <w:tc>
          <w:tcPr>
            <w:tcW w:w="453" w:type="pct"/>
            <w:tcBorders>
              <w:top w:val="nil"/>
              <w:left w:val="nil"/>
              <w:bottom w:val="single" w:sz="24" w:space="0" w:color="auto"/>
              <w:right w:val="single" w:sz="4" w:space="0" w:color="auto"/>
            </w:tcBorders>
            <w:shd w:val="clear" w:color="auto" w:fill="auto"/>
            <w:noWrap/>
            <w:vAlign w:val="bottom"/>
            <w:hideMark/>
          </w:tcPr>
          <w:p w14:paraId="794D743F" w14:textId="3A4C926E"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96.70</w:t>
            </w:r>
          </w:p>
        </w:tc>
        <w:tc>
          <w:tcPr>
            <w:tcW w:w="453" w:type="pct"/>
            <w:tcBorders>
              <w:top w:val="nil"/>
              <w:left w:val="nil"/>
              <w:bottom w:val="single" w:sz="24" w:space="0" w:color="auto"/>
              <w:right w:val="single" w:sz="24" w:space="0" w:color="auto"/>
            </w:tcBorders>
            <w:shd w:val="clear" w:color="auto" w:fill="auto"/>
            <w:noWrap/>
            <w:vAlign w:val="bottom"/>
            <w:hideMark/>
          </w:tcPr>
          <w:p w14:paraId="2B717ED6" w14:textId="080CF32C" w:rsidR="00785119" w:rsidRPr="00785119" w:rsidRDefault="00785119" w:rsidP="00785119">
            <w:pPr>
              <w:jc w:val="center"/>
              <w:rPr>
                <w:rFonts w:eastAsia="Times New Roman" w:cs="Times New Roman"/>
                <w:b/>
                <w:color w:val="00B050"/>
                <w:sz w:val="22"/>
                <w:szCs w:val="22"/>
              </w:rPr>
            </w:pPr>
            <w:r w:rsidRPr="00785119">
              <w:rPr>
                <w:rFonts w:cs="Times New Roman"/>
                <w:b/>
                <w:color w:val="000000"/>
                <w:sz w:val="22"/>
                <w:szCs w:val="22"/>
              </w:rPr>
              <w:t>0.30</w:t>
            </w:r>
          </w:p>
        </w:tc>
        <w:tc>
          <w:tcPr>
            <w:tcW w:w="369" w:type="pct"/>
            <w:tcBorders>
              <w:top w:val="nil"/>
              <w:left w:val="single" w:sz="24" w:space="0" w:color="auto"/>
              <w:bottom w:val="single" w:sz="24" w:space="0" w:color="auto"/>
              <w:right w:val="single" w:sz="4" w:space="0" w:color="auto"/>
            </w:tcBorders>
            <w:shd w:val="clear" w:color="auto" w:fill="auto"/>
            <w:noWrap/>
            <w:vAlign w:val="bottom"/>
            <w:hideMark/>
          </w:tcPr>
          <w:p w14:paraId="3C1BAB96" w14:textId="7A5C26FD"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0.00</w:t>
            </w:r>
          </w:p>
        </w:tc>
        <w:tc>
          <w:tcPr>
            <w:tcW w:w="369" w:type="pct"/>
            <w:tcBorders>
              <w:top w:val="nil"/>
              <w:left w:val="nil"/>
              <w:bottom w:val="single" w:sz="24" w:space="0" w:color="auto"/>
              <w:right w:val="single" w:sz="4" w:space="0" w:color="auto"/>
            </w:tcBorders>
            <w:shd w:val="clear" w:color="auto" w:fill="auto"/>
            <w:noWrap/>
            <w:vAlign w:val="bottom"/>
            <w:hideMark/>
          </w:tcPr>
          <w:p w14:paraId="0C927D26" w14:textId="7D8C1B1C"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0.00</w:t>
            </w:r>
          </w:p>
        </w:tc>
        <w:tc>
          <w:tcPr>
            <w:tcW w:w="679" w:type="pct"/>
            <w:tcBorders>
              <w:top w:val="nil"/>
              <w:left w:val="nil"/>
              <w:bottom w:val="single" w:sz="24" w:space="0" w:color="auto"/>
              <w:right w:val="single" w:sz="24" w:space="0" w:color="auto"/>
            </w:tcBorders>
            <w:shd w:val="clear" w:color="auto" w:fill="auto"/>
            <w:noWrap/>
            <w:vAlign w:val="bottom"/>
            <w:hideMark/>
          </w:tcPr>
          <w:p w14:paraId="6AD7E49B" w14:textId="2488BF47" w:rsidR="00785119" w:rsidRPr="00785119" w:rsidRDefault="00785119" w:rsidP="00785119">
            <w:pPr>
              <w:jc w:val="center"/>
              <w:rPr>
                <w:rFonts w:eastAsia="Times New Roman" w:cs="Times New Roman"/>
                <w:b/>
                <w:color w:val="000000"/>
                <w:sz w:val="22"/>
                <w:szCs w:val="22"/>
              </w:rPr>
            </w:pPr>
            <w:r w:rsidRPr="00785119">
              <w:rPr>
                <w:rFonts w:cs="Times New Roman"/>
                <w:b/>
                <w:color w:val="000000"/>
                <w:sz w:val="22"/>
                <w:szCs w:val="22"/>
              </w:rPr>
              <w:t>0.00</w:t>
            </w:r>
          </w:p>
        </w:tc>
      </w:tr>
    </w:tbl>
    <w:p w14:paraId="2D63DFA2" w14:textId="77777777" w:rsidR="00992A46" w:rsidRPr="00F91A47" w:rsidRDefault="00992A46" w:rsidP="00761258">
      <w:pPr>
        <w:pStyle w:val="ListNumber"/>
        <w:numPr>
          <w:ilvl w:val="0"/>
          <w:numId w:val="0"/>
        </w:numPr>
        <w:rPr>
          <w:lang w:eastAsia="ko-KR"/>
        </w:rPr>
      </w:pPr>
    </w:p>
    <w:p w14:paraId="6D9C25E1" w14:textId="0E2052E5" w:rsidR="00F91A47" w:rsidRDefault="005B2B9F" w:rsidP="003021D5">
      <w:pPr>
        <w:spacing w:line="360" w:lineRule="auto"/>
        <w:rPr>
          <w:lang w:eastAsia="ko-KR"/>
        </w:rPr>
      </w:pPr>
      <w:r>
        <w:rPr>
          <w:lang w:eastAsia="ko-KR"/>
        </w:rPr>
        <w:tab/>
      </w:r>
      <w:r w:rsidR="003021D5">
        <w:rPr>
          <w:lang w:eastAsia="ko-KR"/>
        </w:rPr>
        <w:t xml:space="preserve">Although, once </w:t>
      </w:r>
      <w:r w:rsidR="007A1EA9">
        <w:rPr>
          <w:lang w:eastAsia="ko-KR"/>
        </w:rPr>
        <w:t>the</w:t>
      </w:r>
      <w:r w:rsidR="003021D5">
        <w:rPr>
          <w:lang w:eastAsia="ko-KR"/>
        </w:rPr>
        <w:t xml:space="preserve"> controller</w:t>
      </w:r>
      <w:r w:rsidR="007A1EA9">
        <w:rPr>
          <w:lang w:eastAsia="ko-KR"/>
        </w:rPr>
        <w:t xml:space="preserve">s were optimally tuned to the same set of gains, they </w:t>
      </w:r>
      <w:r w:rsidR="003021D5">
        <w:rPr>
          <w:lang w:eastAsia="ko-KR"/>
        </w:rPr>
        <w:t>display near identical performance (see Figure 16) as numerical results show in Table 9.</w:t>
      </w:r>
      <w:r w:rsidR="00AE43EE">
        <w:rPr>
          <w:lang w:eastAsia="ko-KR"/>
        </w:rPr>
        <w:t xml:space="preserve"> </w:t>
      </w:r>
      <w:r w:rsidR="007A1EA9">
        <w:rPr>
          <w:lang w:eastAsia="ko-KR"/>
        </w:rPr>
        <w:t>The responses are near overlapped with the non-linear curve exhibiting slightly less overshoot.</w:t>
      </w:r>
      <w:r w:rsidR="00AE43EE">
        <w:rPr>
          <w:lang w:eastAsia="ko-KR"/>
        </w:rPr>
        <w:t xml:space="preserve"> </w:t>
      </w:r>
    </w:p>
    <w:p w14:paraId="4AAC9C0E" w14:textId="0F99616E" w:rsidR="007A1EA9" w:rsidRDefault="007A1EA9" w:rsidP="007A1EA9">
      <w:pPr>
        <w:pStyle w:val="Image"/>
      </w:pPr>
      <w:r>
        <w:rPr>
          <w:lang w:eastAsia="en-US"/>
        </w:rPr>
        <w:lastRenderedPageBreak/>
        <w:drawing>
          <wp:inline distT="0" distB="0" distL="0" distR="0" wp14:anchorId="7CE6AA27" wp14:editId="580E1BB7">
            <wp:extent cx="4535433" cy="3712472"/>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eading_comb_opt.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535433" cy="3712472"/>
                    </a:xfrm>
                    <a:prstGeom prst="rect">
                      <a:avLst/>
                    </a:prstGeom>
                  </pic:spPr>
                </pic:pic>
              </a:graphicData>
            </a:graphic>
          </wp:inline>
        </w:drawing>
      </w:r>
    </w:p>
    <w:p w14:paraId="0A3B7407" w14:textId="1983D8B1" w:rsidR="007A1EA9" w:rsidRPr="007A1EA9" w:rsidRDefault="007A1EA9" w:rsidP="007D010B">
      <w:pPr>
        <w:pStyle w:val="FigureTitle"/>
        <w:rPr>
          <w:lang w:eastAsia="ko-KR"/>
        </w:rPr>
      </w:pPr>
      <w:bookmarkStart w:id="78" w:name="_Toc514246813"/>
      <w:r>
        <w:rPr>
          <w:lang w:eastAsia="ko-KR"/>
        </w:rPr>
        <w:t>Heading Control</w:t>
      </w:r>
      <w:r w:rsidR="008E545E">
        <w:rPr>
          <w:lang w:eastAsia="ko-KR"/>
        </w:rPr>
        <w:t>—</w:t>
      </w:r>
      <w:r>
        <w:rPr>
          <w:lang w:eastAsia="ko-KR"/>
        </w:rPr>
        <w:t>Optimized Step Response</w:t>
      </w:r>
      <w:r w:rsidR="008E545E">
        <w:rPr>
          <w:lang w:eastAsia="ko-KR"/>
        </w:rPr>
        <w:t>—</w:t>
      </w:r>
      <w:r>
        <w:rPr>
          <w:lang w:eastAsia="ko-KR"/>
        </w:rPr>
        <w:t>Linear and Non-Linear Thrust Model Approximations</w:t>
      </w:r>
      <w:bookmarkEnd w:id="78"/>
    </w:p>
    <w:p w14:paraId="4893B81F" w14:textId="2FFEF0AE" w:rsidR="000C19AF" w:rsidRDefault="00D54D9E" w:rsidP="00AE43EE">
      <w:pPr>
        <w:pStyle w:val="TableTitle"/>
      </w:pPr>
      <w:bookmarkStart w:id="79" w:name="_Toc514246857"/>
      <w:r>
        <w:rPr>
          <w:lang w:eastAsia="ko-KR"/>
        </w:rPr>
        <w:t>Heading Control</w:t>
      </w:r>
      <w:r w:rsidR="008E545E">
        <w:rPr>
          <w:lang w:eastAsia="ko-KR"/>
        </w:rPr>
        <w:t>—</w:t>
      </w:r>
      <w:r>
        <w:rPr>
          <w:lang w:eastAsia="ko-KR"/>
        </w:rPr>
        <w:t>Optimized Controller</w:t>
      </w:r>
      <w:r w:rsidR="008E545E">
        <w:rPr>
          <w:lang w:eastAsia="ko-KR"/>
        </w:rPr>
        <w:t>—</w:t>
      </w:r>
      <w:r>
        <w:rPr>
          <w:lang w:eastAsia="ko-KR"/>
        </w:rPr>
        <w:t>Step Response Characteristic Comparison</w:t>
      </w:r>
      <w:bookmarkEnd w:id="79"/>
    </w:p>
    <w:tbl>
      <w:tblPr>
        <w:tblW w:w="5000" w:type="pct"/>
        <w:tblLook w:val="04A0" w:firstRow="1" w:lastRow="0" w:firstColumn="1" w:lastColumn="0" w:noHBand="0" w:noVBand="1"/>
      </w:tblPr>
      <w:tblGrid>
        <w:gridCol w:w="657"/>
        <w:gridCol w:w="633"/>
        <w:gridCol w:w="650"/>
        <w:gridCol w:w="650"/>
        <w:gridCol w:w="651"/>
        <w:gridCol w:w="1007"/>
        <w:gridCol w:w="646"/>
        <w:gridCol w:w="651"/>
        <w:gridCol w:w="1007"/>
        <w:gridCol w:w="512"/>
        <w:gridCol w:w="523"/>
        <w:gridCol w:w="1007"/>
      </w:tblGrid>
      <w:tr w:rsidR="005B2B9F" w:rsidRPr="003E7F3D" w14:paraId="295B6D47" w14:textId="77777777" w:rsidTr="00D54D9E">
        <w:trPr>
          <w:trHeight w:val="300"/>
        </w:trPr>
        <w:tc>
          <w:tcPr>
            <w:tcW w:w="1128" w:type="pct"/>
            <w:gridSpan w:val="3"/>
            <w:tcBorders>
              <w:top w:val="single" w:sz="18" w:space="0" w:color="auto"/>
              <w:left w:val="single" w:sz="18" w:space="0" w:color="auto"/>
              <w:bottom w:val="single" w:sz="4" w:space="0" w:color="auto"/>
              <w:right w:val="single" w:sz="18" w:space="0" w:color="auto"/>
            </w:tcBorders>
          </w:tcPr>
          <w:p w14:paraId="56C48764" w14:textId="7DB283F8" w:rsidR="005B2B9F" w:rsidRPr="003E7F3D" w:rsidRDefault="005B2B9F" w:rsidP="005B2B9F">
            <w:pPr>
              <w:jc w:val="center"/>
              <w:rPr>
                <w:rFonts w:eastAsia="Times New Roman" w:cs="Times New Roman"/>
                <w:b/>
                <w:bCs/>
                <w:color w:val="000000"/>
                <w:sz w:val="22"/>
                <w:szCs w:val="22"/>
              </w:rPr>
            </w:pPr>
            <w:r>
              <w:rPr>
                <w:rFonts w:eastAsia="Times New Roman" w:cs="Times New Roman"/>
                <w:b/>
                <w:bCs/>
                <w:color w:val="000000"/>
                <w:sz w:val="22"/>
                <w:szCs w:val="22"/>
              </w:rPr>
              <w:t>Gains</w:t>
            </w:r>
          </w:p>
        </w:tc>
        <w:tc>
          <w:tcPr>
            <w:tcW w:w="1343" w:type="pct"/>
            <w:gridSpan w:val="3"/>
            <w:tcBorders>
              <w:top w:val="single" w:sz="18" w:space="0" w:color="auto"/>
              <w:left w:val="single" w:sz="18" w:space="0" w:color="auto"/>
              <w:bottom w:val="single" w:sz="4" w:space="0" w:color="auto"/>
              <w:right w:val="single" w:sz="18" w:space="0" w:color="auto"/>
            </w:tcBorders>
            <w:shd w:val="clear" w:color="auto" w:fill="auto"/>
            <w:noWrap/>
            <w:vAlign w:val="center"/>
            <w:hideMark/>
          </w:tcPr>
          <w:p w14:paraId="4C8ADCAC" w14:textId="77777777" w:rsidR="005B2B9F" w:rsidRPr="003E7F3D" w:rsidRDefault="005B2B9F" w:rsidP="005B2B9F">
            <w:pPr>
              <w:jc w:val="center"/>
              <w:rPr>
                <w:rFonts w:eastAsia="Times New Roman" w:cs="Times New Roman"/>
                <w:b/>
                <w:bCs/>
                <w:color w:val="000000"/>
                <w:sz w:val="22"/>
                <w:szCs w:val="22"/>
              </w:rPr>
            </w:pPr>
            <w:r>
              <w:rPr>
                <w:rFonts w:eastAsia="Times New Roman" w:cs="Times New Roman"/>
                <w:b/>
                <w:bCs/>
                <w:i/>
                <w:color w:val="000000"/>
                <w:sz w:val="22"/>
                <w:szCs w:val="22"/>
              </w:rPr>
              <w:t xml:space="preserve">Rise Time, </w:t>
            </w:r>
            <w:r w:rsidRPr="00606274">
              <w:rPr>
                <w:rFonts w:eastAsia="Times New Roman" w:cs="Times New Roman"/>
                <w:b/>
                <w:bCs/>
                <w:i/>
                <w:color w:val="000000"/>
                <w:sz w:val="22"/>
                <w:szCs w:val="22"/>
              </w:rPr>
              <w:t>T</w:t>
            </w:r>
            <w:r w:rsidRPr="00606274">
              <w:rPr>
                <w:rFonts w:eastAsia="Times New Roman" w:cs="Times New Roman"/>
                <w:b/>
                <w:bCs/>
                <w:i/>
                <w:color w:val="000000"/>
                <w:sz w:val="22"/>
                <w:szCs w:val="22"/>
                <w:vertAlign w:val="subscript"/>
              </w:rPr>
              <w:t>R</w:t>
            </w:r>
            <w:r w:rsidRPr="003E7F3D">
              <w:rPr>
                <w:rFonts w:eastAsia="Times New Roman" w:cs="Times New Roman"/>
                <w:b/>
                <w:bCs/>
                <w:color w:val="000000"/>
                <w:sz w:val="22"/>
                <w:szCs w:val="22"/>
              </w:rPr>
              <w:t xml:space="preserve"> [s]</w:t>
            </w:r>
          </w:p>
        </w:tc>
        <w:tc>
          <w:tcPr>
            <w:tcW w:w="1341" w:type="pct"/>
            <w:gridSpan w:val="3"/>
            <w:tcBorders>
              <w:top w:val="single" w:sz="18" w:space="0" w:color="auto"/>
              <w:left w:val="single" w:sz="18" w:space="0" w:color="auto"/>
              <w:bottom w:val="single" w:sz="4" w:space="0" w:color="auto"/>
              <w:right w:val="single" w:sz="24" w:space="0" w:color="auto"/>
            </w:tcBorders>
            <w:shd w:val="clear" w:color="auto" w:fill="auto"/>
            <w:noWrap/>
            <w:vAlign w:val="center"/>
            <w:hideMark/>
          </w:tcPr>
          <w:p w14:paraId="0640880E" w14:textId="77777777" w:rsidR="005B2B9F" w:rsidRPr="003E7F3D" w:rsidRDefault="005B2B9F" w:rsidP="005B2B9F">
            <w:pPr>
              <w:jc w:val="center"/>
              <w:rPr>
                <w:rFonts w:eastAsia="Times New Roman" w:cs="Times New Roman"/>
                <w:b/>
                <w:bCs/>
                <w:color w:val="000000"/>
                <w:sz w:val="22"/>
                <w:szCs w:val="22"/>
              </w:rPr>
            </w:pPr>
            <w:r w:rsidRPr="00606274">
              <w:rPr>
                <w:rFonts w:eastAsia="Times New Roman" w:cs="Times New Roman"/>
                <w:b/>
                <w:bCs/>
                <w:i/>
                <w:color w:val="000000"/>
                <w:sz w:val="22"/>
                <w:szCs w:val="22"/>
              </w:rPr>
              <w:t>Settling Time, T</w:t>
            </w:r>
            <w:r w:rsidRPr="00606274">
              <w:rPr>
                <w:rFonts w:eastAsia="Times New Roman" w:cs="Times New Roman"/>
                <w:b/>
                <w:bCs/>
                <w:i/>
                <w:color w:val="000000"/>
                <w:sz w:val="22"/>
                <w:szCs w:val="22"/>
                <w:vertAlign w:val="subscript"/>
              </w:rPr>
              <w:t>S</w:t>
            </w:r>
            <w:r w:rsidRPr="003E7F3D">
              <w:rPr>
                <w:rFonts w:eastAsia="Times New Roman" w:cs="Times New Roman"/>
                <w:b/>
                <w:bCs/>
                <w:color w:val="000000"/>
                <w:sz w:val="22"/>
                <w:szCs w:val="22"/>
                <w:vertAlign w:val="subscript"/>
              </w:rPr>
              <w:t xml:space="preserve"> </w:t>
            </w:r>
            <w:r w:rsidRPr="003E7F3D">
              <w:rPr>
                <w:rFonts w:eastAsia="Times New Roman" w:cs="Times New Roman"/>
                <w:b/>
                <w:bCs/>
                <w:color w:val="000000"/>
                <w:sz w:val="22"/>
                <w:szCs w:val="22"/>
              </w:rPr>
              <w:t>[s]</w:t>
            </w:r>
          </w:p>
        </w:tc>
        <w:tc>
          <w:tcPr>
            <w:tcW w:w="1188" w:type="pct"/>
            <w:gridSpan w:val="3"/>
            <w:tcBorders>
              <w:top w:val="single" w:sz="18" w:space="0" w:color="auto"/>
              <w:left w:val="single" w:sz="24" w:space="0" w:color="auto"/>
              <w:bottom w:val="single" w:sz="4" w:space="0" w:color="auto"/>
              <w:right w:val="single" w:sz="18" w:space="0" w:color="auto"/>
            </w:tcBorders>
            <w:shd w:val="clear" w:color="auto" w:fill="auto"/>
            <w:noWrap/>
            <w:vAlign w:val="center"/>
            <w:hideMark/>
          </w:tcPr>
          <w:p w14:paraId="74B04531" w14:textId="77777777" w:rsidR="005B2B9F" w:rsidRPr="003E7F3D" w:rsidRDefault="005B2B9F" w:rsidP="005B2B9F">
            <w:pPr>
              <w:jc w:val="center"/>
              <w:rPr>
                <w:rFonts w:eastAsia="Times New Roman" w:cs="Times New Roman"/>
                <w:b/>
                <w:bCs/>
                <w:color w:val="000000"/>
                <w:sz w:val="22"/>
                <w:szCs w:val="22"/>
              </w:rPr>
            </w:pPr>
            <w:r w:rsidRPr="00606274">
              <w:rPr>
                <w:rFonts w:eastAsia="Times New Roman" w:cs="Times New Roman"/>
                <w:b/>
                <w:bCs/>
                <w:i/>
                <w:color w:val="000000"/>
                <w:sz w:val="22"/>
                <w:szCs w:val="22"/>
              </w:rPr>
              <w:t>Overshoot, OS</w:t>
            </w:r>
            <w:r w:rsidRPr="003E7F3D">
              <w:rPr>
                <w:rFonts w:eastAsia="Times New Roman" w:cs="Times New Roman"/>
                <w:b/>
                <w:bCs/>
                <w:color w:val="000000"/>
                <w:sz w:val="22"/>
                <w:szCs w:val="22"/>
              </w:rPr>
              <w:t xml:space="preserve"> [%]</w:t>
            </w:r>
          </w:p>
        </w:tc>
      </w:tr>
      <w:tr w:rsidR="005B2B9F" w:rsidRPr="003E7F3D" w14:paraId="10803B2B" w14:textId="77777777" w:rsidTr="00D54D9E">
        <w:trPr>
          <w:trHeight w:val="300"/>
        </w:trPr>
        <w:tc>
          <w:tcPr>
            <w:tcW w:w="382" w:type="pct"/>
            <w:tcBorders>
              <w:top w:val="single" w:sz="4" w:space="0" w:color="auto"/>
              <w:left w:val="single" w:sz="18" w:space="0" w:color="auto"/>
              <w:bottom w:val="single" w:sz="4" w:space="0" w:color="auto"/>
              <w:right w:val="single" w:sz="4" w:space="0" w:color="auto"/>
            </w:tcBorders>
            <w:shd w:val="clear" w:color="auto" w:fill="auto"/>
            <w:noWrap/>
            <w:vAlign w:val="center"/>
            <w:hideMark/>
          </w:tcPr>
          <w:p w14:paraId="337BF5AA" w14:textId="77777777" w:rsidR="005B2B9F" w:rsidRPr="003E7F3D" w:rsidRDefault="005B2B9F" w:rsidP="005B2B9F">
            <w:pPr>
              <w:jc w:val="center"/>
              <w:rPr>
                <w:rFonts w:eastAsia="Times New Roman" w:cs="Times New Roman"/>
                <w:b/>
                <w:bCs/>
                <w:color w:val="000000"/>
                <w:sz w:val="22"/>
                <w:szCs w:val="22"/>
              </w:rPr>
            </w:pPr>
            <w:r w:rsidRPr="003E7F3D">
              <w:rPr>
                <w:rFonts w:eastAsia="Times New Roman" w:cs="Times New Roman"/>
                <w:b/>
                <w:bCs/>
                <w:color w:val="000000"/>
                <w:sz w:val="22"/>
                <w:szCs w:val="22"/>
              </w:rPr>
              <w:t>Kp</w:t>
            </w:r>
          </w:p>
        </w:tc>
        <w:tc>
          <w:tcPr>
            <w:tcW w:w="368" w:type="pct"/>
            <w:tcBorders>
              <w:top w:val="single" w:sz="4" w:space="0" w:color="auto"/>
              <w:left w:val="single" w:sz="4" w:space="0" w:color="auto"/>
              <w:bottom w:val="single" w:sz="4" w:space="0" w:color="auto"/>
              <w:right w:val="single" w:sz="4" w:space="0" w:color="auto"/>
            </w:tcBorders>
            <w:vAlign w:val="center"/>
          </w:tcPr>
          <w:p w14:paraId="3D658E8C" w14:textId="4AAEAEE2" w:rsidR="005B2B9F" w:rsidRPr="003E7F3D" w:rsidRDefault="005B2B9F" w:rsidP="005B2B9F">
            <w:pPr>
              <w:jc w:val="center"/>
              <w:rPr>
                <w:rFonts w:eastAsia="Times New Roman" w:cs="Times New Roman"/>
                <w:b/>
                <w:bCs/>
                <w:color w:val="000000"/>
                <w:sz w:val="22"/>
                <w:szCs w:val="22"/>
              </w:rPr>
            </w:pPr>
            <w:r>
              <w:rPr>
                <w:rFonts w:eastAsia="Times New Roman" w:cs="Times New Roman"/>
                <w:b/>
                <w:bCs/>
                <w:color w:val="000000"/>
                <w:sz w:val="22"/>
                <w:szCs w:val="22"/>
              </w:rPr>
              <w:t>Ki</w:t>
            </w:r>
          </w:p>
        </w:tc>
        <w:tc>
          <w:tcPr>
            <w:tcW w:w="378" w:type="pct"/>
            <w:tcBorders>
              <w:top w:val="single" w:sz="4" w:space="0" w:color="auto"/>
              <w:left w:val="single" w:sz="4" w:space="0" w:color="auto"/>
              <w:bottom w:val="single" w:sz="4" w:space="0" w:color="auto"/>
              <w:right w:val="single" w:sz="18" w:space="0" w:color="auto"/>
            </w:tcBorders>
            <w:shd w:val="clear" w:color="auto" w:fill="auto"/>
            <w:noWrap/>
            <w:vAlign w:val="center"/>
            <w:hideMark/>
          </w:tcPr>
          <w:p w14:paraId="358C4F6E" w14:textId="28F440C5" w:rsidR="005B2B9F" w:rsidRPr="003E7F3D" w:rsidRDefault="005B2B9F" w:rsidP="005B2B9F">
            <w:pPr>
              <w:jc w:val="center"/>
              <w:rPr>
                <w:rFonts w:eastAsia="Times New Roman" w:cs="Times New Roman"/>
                <w:b/>
                <w:bCs/>
                <w:color w:val="000000"/>
                <w:sz w:val="22"/>
                <w:szCs w:val="22"/>
              </w:rPr>
            </w:pPr>
            <w:r w:rsidRPr="003E7F3D">
              <w:rPr>
                <w:rFonts w:eastAsia="Times New Roman" w:cs="Times New Roman"/>
                <w:b/>
                <w:bCs/>
                <w:color w:val="000000"/>
                <w:sz w:val="22"/>
                <w:szCs w:val="22"/>
              </w:rPr>
              <w:t>Kd</w:t>
            </w:r>
          </w:p>
        </w:tc>
        <w:tc>
          <w:tcPr>
            <w:tcW w:w="378" w:type="pct"/>
            <w:tcBorders>
              <w:top w:val="nil"/>
              <w:left w:val="single" w:sz="18" w:space="0" w:color="auto"/>
              <w:bottom w:val="single" w:sz="4" w:space="0" w:color="auto"/>
              <w:right w:val="single" w:sz="4" w:space="0" w:color="auto"/>
            </w:tcBorders>
            <w:shd w:val="clear" w:color="auto" w:fill="auto"/>
            <w:noWrap/>
            <w:vAlign w:val="center"/>
            <w:hideMark/>
          </w:tcPr>
          <w:p w14:paraId="62CFEC2D" w14:textId="77777777" w:rsidR="005B2B9F" w:rsidRPr="003E7F3D" w:rsidRDefault="005B2B9F" w:rsidP="005B2B9F">
            <w:pPr>
              <w:jc w:val="center"/>
              <w:rPr>
                <w:rFonts w:eastAsia="Times New Roman" w:cs="Times New Roman"/>
                <w:b/>
                <w:bCs/>
                <w:color w:val="000000"/>
                <w:sz w:val="22"/>
                <w:szCs w:val="22"/>
              </w:rPr>
            </w:pPr>
            <w:r w:rsidRPr="003E7F3D">
              <w:rPr>
                <w:rFonts w:eastAsia="Times New Roman" w:cs="Times New Roman"/>
                <w:b/>
                <w:bCs/>
                <w:color w:val="000000"/>
                <w:sz w:val="22"/>
                <w:szCs w:val="22"/>
              </w:rPr>
              <w:t>L</w:t>
            </w:r>
          </w:p>
        </w:tc>
        <w:tc>
          <w:tcPr>
            <w:tcW w:w="379" w:type="pct"/>
            <w:tcBorders>
              <w:top w:val="nil"/>
              <w:left w:val="nil"/>
              <w:bottom w:val="single" w:sz="4" w:space="0" w:color="auto"/>
              <w:right w:val="single" w:sz="4" w:space="0" w:color="auto"/>
            </w:tcBorders>
            <w:shd w:val="clear" w:color="auto" w:fill="auto"/>
            <w:noWrap/>
            <w:vAlign w:val="center"/>
            <w:hideMark/>
          </w:tcPr>
          <w:p w14:paraId="5DA4638C" w14:textId="77777777" w:rsidR="005B2B9F" w:rsidRPr="003E7F3D" w:rsidRDefault="005B2B9F" w:rsidP="005B2B9F">
            <w:pPr>
              <w:jc w:val="center"/>
              <w:rPr>
                <w:rFonts w:eastAsia="Times New Roman" w:cs="Times New Roman"/>
                <w:b/>
                <w:bCs/>
                <w:color w:val="000000"/>
                <w:sz w:val="22"/>
                <w:szCs w:val="22"/>
              </w:rPr>
            </w:pPr>
            <w:r w:rsidRPr="003E7F3D">
              <w:rPr>
                <w:rFonts w:eastAsia="Times New Roman" w:cs="Times New Roman"/>
                <w:b/>
                <w:bCs/>
                <w:color w:val="000000"/>
                <w:sz w:val="22"/>
                <w:szCs w:val="22"/>
              </w:rPr>
              <w:t>NL</w:t>
            </w:r>
          </w:p>
        </w:tc>
        <w:tc>
          <w:tcPr>
            <w:tcW w:w="586" w:type="pct"/>
            <w:tcBorders>
              <w:top w:val="nil"/>
              <w:left w:val="nil"/>
              <w:bottom w:val="single" w:sz="4" w:space="0" w:color="auto"/>
              <w:right w:val="single" w:sz="18" w:space="0" w:color="auto"/>
            </w:tcBorders>
            <w:shd w:val="clear" w:color="auto" w:fill="auto"/>
            <w:noWrap/>
            <w:vAlign w:val="center"/>
            <w:hideMark/>
          </w:tcPr>
          <w:p w14:paraId="068BCC9A" w14:textId="565E076D" w:rsidR="005B2B9F" w:rsidRPr="003E7F3D" w:rsidRDefault="00785119" w:rsidP="005B2B9F">
            <w:pPr>
              <w:jc w:val="center"/>
              <w:rPr>
                <w:rFonts w:eastAsia="Times New Roman" w:cs="Times New Roman"/>
                <w:b/>
                <w:bCs/>
                <w:color w:val="000000"/>
                <w:sz w:val="22"/>
                <w:szCs w:val="22"/>
              </w:rPr>
            </w:pPr>
            <w:r>
              <w:rPr>
                <w:rFonts w:eastAsia="Times New Roman" w:cs="Times New Roman"/>
                <w:b/>
                <w:bCs/>
                <w:color w:val="000000"/>
                <w:sz w:val="22"/>
                <w:szCs w:val="22"/>
              </w:rPr>
              <w:t>Δ [s]</w:t>
            </w:r>
          </w:p>
        </w:tc>
        <w:tc>
          <w:tcPr>
            <w:tcW w:w="376" w:type="pct"/>
            <w:tcBorders>
              <w:top w:val="nil"/>
              <w:left w:val="single" w:sz="18" w:space="0" w:color="auto"/>
              <w:bottom w:val="single" w:sz="4" w:space="0" w:color="auto"/>
              <w:right w:val="single" w:sz="4" w:space="0" w:color="auto"/>
            </w:tcBorders>
            <w:shd w:val="clear" w:color="auto" w:fill="auto"/>
            <w:noWrap/>
            <w:vAlign w:val="center"/>
            <w:hideMark/>
          </w:tcPr>
          <w:p w14:paraId="3C34E226" w14:textId="77777777" w:rsidR="005B2B9F" w:rsidRPr="003E7F3D" w:rsidRDefault="005B2B9F" w:rsidP="005B2B9F">
            <w:pPr>
              <w:jc w:val="center"/>
              <w:rPr>
                <w:rFonts w:eastAsia="Times New Roman" w:cs="Times New Roman"/>
                <w:b/>
                <w:bCs/>
                <w:color w:val="000000"/>
                <w:sz w:val="22"/>
                <w:szCs w:val="22"/>
              </w:rPr>
            </w:pPr>
            <w:r w:rsidRPr="003E7F3D">
              <w:rPr>
                <w:rFonts w:eastAsia="Times New Roman" w:cs="Times New Roman"/>
                <w:b/>
                <w:bCs/>
                <w:color w:val="000000"/>
                <w:sz w:val="22"/>
                <w:szCs w:val="22"/>
              </w:rPr>
              <w:t>L</w:t>
            </w:r>
          </w:p>
        </w:tc>
        <w:tc>
          <w:tcPr>
            <w:tcW w:w="379" w:type="pct"/>
            <w:tcBorders>
              <w:top w:val="nil"/>
              <w:left w:val="nil"/>
              <w:bottom w:val="single" w:sz="4" w:space="0" w:color="auto"/>
              <w:right w:val="single" w:sz="4" w:space="0" w:color="auto"/>
            </w:tcBorders>
            <w:shd w:val="clear" w:color="auto" w:fill="auto"/>
            <w:noWrap/>
            <w:vAlign w:val="center"/>
            <w:hideMark/>
          </w:tcPr>
          <w:p w14:paraId="53D49A1B" w14:textId="77777777" w:rsidR="005B2B9F" w:rsidRPr="003E7F3D" w:rsidRDefault="005B2B9F" w:rsidP="005B2B9F">
            <w:pPr>
              <w:jc w:val="center"/>
              <w:rPr>
                <w:rFonts w:eastAsia="Times New Roman" w:cs="Times New Roman"/>
                <w:b/>
                <w:bCs/>
                <w:color w:val="000000"/>
                <w:sz w:val="22"/>
                <w:szCs w:val="22"/>
              </w:rPr>
            </w:pPr>
            <w:r w:rsidRPr="003E7F3D">
              <w:rPr>
                <w:rFonts w:eastAsia="Times New Roman" w:cs="Times New Roman"/>
                <w:b/>
                <w:bCs/>
                <w:color w:val="000000"/>
                <w:sz w:val="22"/>
                <w:szCs w:val="22"/>
              </w:rPr>
              <w:t>NL</w:t>
            </w:r>
          </w:p>
        </w:tc>
        <w:tc>
          <w:tcPr>
            <w:tcW w:w="586" w:type="pct"/>
            <w:tcBorders>
              <w:top w:val="nil"/>
              <w:left w:val="nil"/>
              <w:bottom w:val="single" w:sz="4" w:space="0" w:color="auto"/>
              <w:right w:val="single" w:sz="24" w:space="0" w:color="auto"/>
            </w:tcBorders>
            <w:shd w:val="clear" w:color="auto" w:fill="auto"/>
            <w:noWrap/>
            <w:vAlign w:val="center"/>
            <w:hideMark/>
          </w:tcPr>
          <w:p w14:paraId="1E28D088" w14:textId="20C5A812" w:rsidR="005B2B9F" w:rsidRPr="003E7F3D" w:rsidRDefault="00785119" w:rsidP="00785119">
            <w:pPr>
              <w:jc w:val="center"/>
              <w:rPr>
                <w:rFonts w:eastAsia="Times New Roman" w:cs="Times New Roman"/>
                <w:b/>
                <w:bCs/>
                <w:color w:val="000000"/>
                <w:sz w:val="22"/>
                <w:szCs w:val="22"/>
              </w:rPr>
            </w:pPr>
            <w:r>
              <w:rPr>
                <w:rFonts w:eastAsia="Times New Roman" w:cs="Times New Roman"/>
                <w:b/>
                <w:bCs/>
                <w:color w:val="000000"/>
                <w:sz w:val="22"/>
                <w:szCs w:val="22"/>
              </w:rPr>
              <w:t>Δ [s]</w:t>
            </w:r>
          </w:p>
        </w:tc>
        <w:tc>
          <w:tcPr>
            <w:tcW w:w="298" w:type="pct"/>
            <w:tcBorders>
              <w:top w:val="nil"/>
              <w:left w:val="single" w:sz="24" w:space="0" w:color="auto"/>
              <w:bottom w:val="single" w:sz="4" w:space="0" w:color="auto"/>
              <w:right w:val="single" w:sz="4" w:space="0" w:color="auto"/>
            </w:tcBorders>
            <w:shd w:val="clear" w:color="auto" w:fill="auto"/>
            <w:noWrap/>
            <w:vAlign w:val="center"/>
            <w:hideMark/>
          </w:tcPr>
          <w:p w14:paraId="1ED4B944" w14:textId="77777777" w:rsidR="005B2B9F" w:rsidRPr="003E7F3D" w:rsidRDefault="005B2B9F" w:rsidP="005B2B9F">
            <w:pPr>
              <w:jc w:val="center"/>
              <w:rPr>
                <w:rFonts w:eastAsia="Times New Roman" w:cs="Times New Roman"/>
                <w:b/>
                <w:bCs/>
                <w:color w:val="000000"/>
                <w:sz w:val="22"/>
                <w:szCs w:val="22"/>
              </w:rPr>
            </w:pPr>
            <w:r w:rsidRPr="003E7F3D">
              <w:rPr>
                <w:rFonts w:eastAsia="Times New Roman" w:cs="Times New Roman"/>
                <w:b/>
                <w:bCs/>
                <w:color w:val="000000"/>
                <w:sz w:val="22"/>
                <w:szCs w:val="22"/>
              </w:rPr>
              <w:t>L</w:t>
            </w:r>
          </w:p>
        </w:tc>
        <w:tc>
          <w:tcPr>
            <w:tcW w:w="304" w:type="pct"/>
            <w:tcBorders>
              <w:top w:val="nil"/>
              <w:left w:val="nil"/>
              <w:bottom w:val="single" w:sz="4" w:space="0" w:color="auto"/>
              <w:right w:val="single" w:sz="4" w:space="0" w:color="auto"/>
            </w:tcBorders>
            <w:shd w:val="clear" w:color="auto" w:fill="auto"/>
            <w:noWrap/>
            <w:vAlign w:val="center"/>
            <w:hideMark/>
          </w:tcPr>
          <w:p w14:paraId="61D42098" w14:textId="77777777" w:rsidR="005B2B9F" w:rsidRPr="003E7F3D" w:rsidRDefault="005B2B9F" w:rsidP="005B2B9F">
            <w:pPr>
              <w:jc w:val="center"/>
              <w:rPr>
                <w:rFonts w:eastAsia="Times New Roman" w:cs="Times New Roman"/>
                <w:b/>
                <w:bCs/>
                <w:color w:val="000000"/>
                <w:sz w:val="22"/>
                <w:szCs w:val="22"/>
              </w:rPr>
            </w:pPr>
            <w:r w:rsidRPr="003E7F3D">
              <w:rPr>
                <w:rFonts w:eastAsia="Times New Roman" w:cs="Times New Roman"/>
                <w:b/>
                <w:bCs/>
                <w:color w:val="000000"/>
                <w:sz w:val="22"/>
                <w:szCs w:val="22"/>
              </w:rPr>
              <w:t>NL</w:t>
            </w:r>
          </w:p>
        </w:tc>
        <w:tc>
          <w:tcPr>
            <w:tcW w:w="586" w:type="pct"/>
            <w:tcBorders>
              <w:top w:val="nil"/>
              <w:left w:val="nil"/>
              <w:bottom w:val="single" w:sz="4" w:space="0" w:color="auto"/>
              <w:right w:val="single" w:sz="18" w:space="0" w:color="auto"/>
            </w:tcBorders>
            <w:shd w:val="clear" w:color="auto" w:fill="auto"/>
            <w:noWrap/>
            <w:vAlign w:val="center"/>
            <w:hideMark/>
          </w:tcPr>
          <w:p w14:paraId="21F35E95" w14:textId="7E19AF25" w:rsidR="005B2B9F" w:rsidRPr="003E7F3D" w:rsidRDefault="00785119" w:rsidP="005B2B9F">
            <w:pPr>
              <w:jc w:val="center"/>
              <w:rPr>
                <w:rFonts w:eastAsia="Times New Roman" w:cs="Times New Roman"/>
                <w:b/>
                <w:bCs/>
                <w:color w:val="000000"/>
                <w:sz w:val="22"/>
                <w:szCs w:val="22"/>
              </w:rPr>
            </w:pPr>
            <w:r>
              <w:rPr>
                <w:rFonts w:eastAsia="Times New Roman" w:cs="Times New Roman"/>
                <w:b/>
                <w:bCs/>
                <w:color w:val="000000"/>
                <w:sz w:val="22"/>
                <w:szCs w:val="22"/>
              </w:rPr>
              <w:t>Δ [</w:t>
            </w:r>
            <w:r w:rsidRPr="003E7F3D">
              <w:rPr>
                <w:rFonts w:eastAsia="Times New Roman" w:cs="Times New Roman"/>
                <w:b/>
                <w:bCs/>
                <w:color w:val="000000"/>
                <w:sz w:val="22"/>
                <w:szCs w:val="22"/>
              </w:rPr>
              <w:t>%</w:t>
            </w:r>
            <w:r>
              <w:rPr>
                <w:rFonts w:eastAsia="Times New Roman" w:cs="Times New Roman"/>
                <w:b/>
                <w:bCs/>
                <w:color w:val="000000"/>
                <w:sz w:val="22"/>
                <w:szCs w:val="22"/>
              </w:rPr>
              <w:t>]</w:t>
            </w:r>
          </w:p>
        </w:tc>
      </w:tr>
      <w:tr w:rsidR="005B2B9F" w:rsidRPr="003E7F3D" w14:paraId="61B2188E" w14:textId="77777777" w:rsidTr="00D54D9E">
        <w:trPr>
          <w:trHeight w:val="300"/>
        </w:trPr>
        <w:tc>
          <w:tcPr>
            <w:tcW w:w="382" w:type="pct"/>
            <w:tcBorders>
              <w:top w:val="single" w:sz="4" w:space="0" w:color="auto"/>
              <w:left w:val="single" w:sz="18" w:space="0" w:color="auto"/>
              <w:bottom w:val="single" w:sz="18" w:space="0" w:color="auto"/>
              <w:right w:val="single" w:sz="4" w:space="0" w:color="auto"/>
            </w:tcBorders>
            <w:shd w:val="clear" w:color="auto" w:fill="auto"/>
            <w:noWrap/>
            <w:vAlign w:val="center"/>
            <w:hideMark/>
          </w:tcPr>
          <w:p w14:paraId="226AAD93" w14:textId="2033380A" w:rsidR="005B2B9F" w:rsidRPr="003E7F3D" w:rsidRDefault="005B2B9F" w:rsidP="005B2B9F">
            <w:pPr>
              <w:jc w:val="center"/>
              <w:rPr>
                <w:rFonts w:eastAsia="Times New Roman" w:cs="Times New Roman"/>
                <w:color w:val="000000"/>
                <w:sz w:val="22"/>
                <w:szCs w:val="22"/>
              </w:rPr>
            </w:pPr>
            <w:r w:rsidRPr="003E7F3D">
              <w:rPr>
                <w:rFonts w:eastAsia="Times New Roman" w:cs="Times New Roman"/>
                <w:color w:val="000000"/>
                <w:sz w:val="22"/>
                <w:szCs w:val="22"/>
              </w:rPr>
              <w:t>1</w:t>
            </w:r>
            <w:r>
              <w:rPr>
                <w:rFonts w:eastAsia="Times New Roman" w:cs="Times New Roman"/>
                <w:color w:val="000000"/>
                <w:sz w:val="22"/>
                <w:szCs w:val="22"/>
              </w:rPr>
              <w:t>000</w:t>
            </w:r>
          </w:p>
        </w:tc>
        <w:tc>
          <w:tcPr>
            <w:tcW w:w="368" w:type="pct"/>
            <w:tcBorders>
              <w:top w:val="single" w:sz="4" w:space="0" w:color="auto"/>
              <w:left w:val="single" w:sz="4" w:space="0" w:color="auto"/>
              <w:bottom w:val="single" w:sz="18" w:space="0" w:color="auto"/>
              <w:right w:val="single" w:sz="4" w:space="0" w:color="auto"/>
            </w:tcBorders>
            <w:vAlign w:val="center"/>
          </w:tcPr>
          <w:p w14:paraId="1C036C22" w14:textId="5AAEDFC4" w:rsidR="005B2B9F" w:rsidRPr="003E7F3D" w:rsidRDefault="005B2B9F" w:rsidP="005B2B9F">
            <w:pPr>
              <w:jc w:val="center"/>
              <w:rPr>
                <w:rFonts w:eastAsia="Times New Roman" w:cs="Times New Roman"/>
                <w:color w:val="000000"/>
                <w:sz w:val="22"/>
                <w:szCs w:val="22"/>
              </w:rPr>
            </w:pPr>
            <w:r>
              <w:rPr>
                <w:rFonts w:eastAsia="Times New Roman" w:cs="Times New Roman"/>
                <w:color w:val="000000"/>
                <w:sz w:val="22"/>
                <w:szCs w:val="22"/>
              </w:rPr>
              <w:t>0</w:t>
            </w:r>
          </w:p>
        </w:tc>
        <w:tc>
          <w:tcPr>
            <w:tcW w:w="378" w:type="pct"/>
            <w:tcBorders>
              <w:top w:val="single" w:sz="4" w:space="0" w:color="auto"/>
              <w:left w:val="single" w:sz="4" w:space="0" w:color="auto"/>
              <w:bottom w:val="single" w:sz="18" w:space="0" w:color="auto"/>
              <w:right w:val="single" w:sz="18" w:space="0" w:color="auto"/>
            </w:tcBorders>
            <w:shd w:val="clear" w:color="auto" w:fill="auto"/>
            <w:noWrap/>
            <w:vAlign w:val="center"/>
            <w:hideMark/>
          </w:tcPr>
          <w:p w14:paraId="7191A8C8" w14:textId="54065E41" w:rsidR="005B2B9F" w:rsidRPr="003E7F3D" w:rsidRDefault="005B2B9F" w:rsidP="005B2B9F">
            <w:pPr>
              <w:jc w:val="center"/>
              <w:rPr>
                <w:rFonts w:eastAsia="Times New Roman" w:cs="Times New Roman"/>
                <w:color w:val="000000"/>
                <w:sz w:val="22"/>
                <w:szCs w:val="22"/>
              </w:rPr>
            </w:pPr>
            <w:r>
              <w:rPr>
                <w:rFonts w:eastAsia="Times New Roman" w:cs="Times New Roman"/>
                <w:color w:val="000000"/>
                <w:sz w:val="22"/>
                <w:szCs w:val="22"/>
              </w:rPr>
              <w:t>50</w:t>
            </w:r>
          </w:p>
        </w:tc>
        <w:tc>
          <w:tcPr>
            <w:tcW w:w="378" w:type="pct"/>
            <w:tcBorders>
              <w:top w:val="nil"/>
              <w:left w:val="single" w:sz="18" w:space="0" w:color="auto"/>
              <w:bottom w:val="single" w:sz="18" w:space="0" w:color="auto"/>
              <w:right w:val="single" w:sz="4" w:space="0" w:color="auto"/>
            </w:tcBorders>
            <w:shd w:val="clear" w:color="auto" w:fill="auto"/>
            <w:noWrap/>
            <w:vAlign w:val="bottom"/>
            <w:hideMark/>
          </w:tcPr>
          <w:p w14:paraId="7C04EC53" w14:textId="7DD3877B" w:rsidR="005B2B9F" w:rsidRPr="003E7F3D" w:rsidRDefault="005B2B9F" w:rsidP="005B2B9F">
            <w:pPr>
              <w:jc w:val="center"/>
              <w:rPr>
                <w:rFonts w:eastAsia="Times New Roman" w:cs="Times New Roman"/>
                <w:color w:val="000000"/>
                <w:sz w:val="22"/>
                <w:szCs w:val="22"/>
              </w:rPr>
            </w:pPr>
            <w:r w:rsidRPr="005B2B9F">
              <w:rPr>
                <w:rFonts w:eastAsia="Times New Roman" w:cs="Times New Roman"/>
                <w:color w:val="000000"/>
                <w:sz w:val="22"/>
                <w:szCs w:val="22"/>
              </w:rPr>
              <w:t>2.16</w:t>
            </w:r>
          </w:p>
        </w:tc>
        <w:tc>
          <w:tcPr>
            <w:tcW w:w="379" w:type="pct"/>
            <w:tcBorders>
              <w:top w:val="nil"/>
              <w:left w:val="nil"/>
              <w:bottom w:val="single" w:sz="18" w:space="0" w:color="auto"/>
              <w:right w:val="single" w:sz="4" w:space="0" w:color="auto"/>
            </w:tcBorders>
            <w:shd w:val="clear" w:color="auto" w:fill="auto"/>
            <w:noWrap/>
            <w:vAlign w:val="bottom"/>
            <w:hideMark/>
          </w:tcPr>
          <w:p w14:paraId="63EB2D1A" w14:textId="50545846" w:rsidR="005B2B9F" w:rsidRPr="003E7F3D" w:rsidRDefault="005B2B9F" w:rsidP="005B2B9F">
            <w:pPr>
              <w:jc w:val="center"/>
              <w:rPr>
                <w:rFonts w:eastAsia="Times New Roman" w:cs="Times New Roman"/>
                <w:color w:val="000000"/>
                <w:sz w:val="22"/>
                <w:szCs w:val="22"/>
              </w:rPr>
            </w:pPr>
            <w:r w:rsidRPr="005B2B9F">
              <w:rPr>
                <w:rFonts w:eastAsia="Times New Roman" w:cs="Times New Roman"/>
                <w:color w:val="000000"/>
                <w:sz w:val="22"/>
                <w:szCs w:val="22"/>
              </w:rPr>
              <w:t>2.16</w:t>
            </w:r>
          </w:p>
        </w:tc>
        <w:tc>
          <w:tcPr>
            <w:tcW w:w="586" w:type="pct"/>
            <w:tcBorders>
              <w:top w:val="nil"/>
              <w:left w:val="nil"/>
              <w:bottom w:val="single" w:sz="18" w:space="0" w:color="auto"/>
              <w:right w:val="single" w:sz="18" w:space="0" w:color="auto"/>
            </w:tcBorders>
            <w:shd w:val="clear" w:color="auto" w:fill="auto"/>
            <w:noWrap/>
            <w:vAlign w:val="bottom"/>
            <w:hideMark/>
          </w:tcPr>
          <w:p w14:paraId="502E2F83" w14:textId="5AC32734" w:rsidR="005B2B9F" w:rsidRPr="00D54D9E" w:rsidRDefault="00785119" w:rsidP="005B2B9F">
            <w:pPr>
              <w:jc w:val="center"/>
              <w:rPr>
                <w:rFonts w:eastAsia="Times New Roman" w:cs="Times New Roman"/>
                <w:b/>
                <w:color w:val="000000"/>
                <w:sz w:val="22"/>
                <w:szCs w:val="22"/>
              </w:rPr>
            </w:pPr>
            <w:r w:rsidRPr="00785119">
              <w:rPr>
                <w:rFonts w:eastAsia="Times New Roman" w:cs="Times New Roman"/>
                <w:b/>
                <w:sz w:val="22"/>
                <w:szCs w:val="22"/>
              </w:rPr>
              <w:t>0.00</w:t>
            </w:r>
          </w:p>
        </w:tc>
        <w:tc>
          <w:tcPr>
            <w:tcW w:w="376" w:type="pct"/>
            <w:tcBorders>
              <w:top w:val="nil"/>
              <w:left w:val="single" w:sz="18" w:space="0" w:color="auto"/>
              <w:bottom w:val="single" w:sz="18" w:space="0" w:color="auto"/>
              <w:right w:val="single" w:sz="4" w:space="0" w:color="auto"/>
            </w:tcBorders>
            <w:shd w:val="clear" w:color="auto" w:fill="auto"/>
            <w:noWrap/>
            <w:vAlign w:val="bottom"/>
            <w:hideMark/>
          </w:tcPr>
          <w:p w14:paraId="16E1921A" w14:textId="7A809A23" w:rsidR="005B2B9F" w:rsidRPr="003E7F3D" w:rsidRDefault="005B2B9F" w:rsidP="005B2B9F">
            <w:pPr>
              <w:jc w:val="center"/>
              <w:rPr>
                <w:rFonts w:eastAsia="Times New Roman" w:cs="Times New Roman"/>
                <w:color w:val="000000"/>
                <w:sz w:val="22"/>
                <w:szCs w:val="22"/>
              </w:rPr>
            </w:pPr>
            <w:r w:rsidRPr="005B2B9F">
              <w:rPr>
                <w:rFonts w:eastAsia="Times New Roman" w:cs="Times New Roman"/>
                <w:color w:val="000000"/>
                <w:sz w:val="22"/>
                <w:szCs w:val="22"/>
              </w:rPr>
              <w:t>3.75</w:t>
            </w:r>
          </w:p>
        </w:tc>
        <w:tc>
          <w:tcPr>
            <w:tcW w:w="379" w:type="pct"/>
            <w:tcBorders>
              <w:top w:val="nil"/>
              <w:left w:val="nil"/>
              <w:bottom w:val="single" w:sz="18" w:space="0" w:color="auto"/>
              <w:right w:val="single" w:sz="4" w:space="0" w:color="auto"/>
            </w:tcBorders>
            <w:shd w:val="clear" w:color="auto" w:fill="auto"/>
            <w:noWrap/>
            <w:vAlign w:val="bottom"/>
            <w:hideMark/>
          </w:tcPr>
          <w:p w14:paraId="66AEBD4B" w14:textId="2E58E5FB" w:rsidR="005B2B9F" w:rsidRPr="003E7F3D" w:rsidRDefault="005B2B9F" w:rsidP="005B2B9F">
            <w:pPr>
              <w:jc w:val="center"/>
              <w:rPr>
                <w:rFonts w:eastAsia="Times New Roman" w:cs="Times New Roman"/>
                <w:color w:val="000000"/>
                <w:sz w:val="22"/>
                <w:szCs w:val="22"/>
              </w:rPr>
            </w:pPr>
            <w:r w:rsidRPr="005B2B9F">
              <w:rPr>
                <w:rFonts w:eastAsia="Times New Roman" w:cs="Times New Roman"/>
                <w:color w:val="000000"/>
                <w:sz w:val="22"/>
                <w:szCs w:val="22"/>
              </w:rPr>
              <w:t>3.75</w:t>
            </w:r>
          </w:p>
        </w:tc>
        <w:tc>
          <w:tcPr>
            <w:tcW w:w="586" w:type="pct"/>
            <w:tcBorders>
              <w:top w:val="nil"/>
              <w:left w:val="nil"/>
              <w:bottom w:val="single" w:sz="18" w:space="0" w:color="auto"/>
              <w:right w:val="single" w:sz="24" w:space="0" w:color="auto"/>
            </w:tcBorders>
            <w:shd w:val="clear" w:color="auto" w:fill="auto"/>
            <w:noWrap/>
            <w:vAlign w:val="bottom"/>
            <w:hideMark/>
          </w:tcPr>
          <w:p w14:paraId="58A0DBE2" w14:textId="0A8ACE24" w:rsidR="005B2B9F" w:rsidRPr="00D54D9E" w:rsidRDefault="00785119" w:rsidP="005B2B9F">
            <w:pPr>
              <w:jc w:val="center"/>
              <w:rPr>
                <w:rFonts w:eastAsia="Times New Roman" w:cs="Times New Roman"/>
                <w:b/>
                <w:color w:val="000000"/>
                <w:sz w:val="22"/>
                <w:szCs w:val="22"/>
              </w:rPr>
            </w:pPr>
            <w:r w:rsidRPr="00785119">
              <w:rPr>
                <w:rFonts w:eastAsia="Times New Roman" w:cs="Times New Roman"/>
                <w:b/>
                <w:sz w:val="22"/>
                <w:szCs w:val="22"/>
              </w:rPr>
              <w:t>0.00</w:t>
            </w:r>
          </w:p>
        </w:tc>
        <w:tc>
          <w:tcPr>
            <w:tcW w:w="298" w:type="pct"/>
            <w:tcBorders>
              <w:top w:val="nil"/>
              <w:left w:val="single" w:sz="24" w:space="0" w:color="auto"/>
              <w:bottom w:val="single" w:sz="18" w:space="0" w:color="auto"/>
              <w:right w:val="single" w:sz="4" w:space="0" w:color="auto"/>
            </w:tcBorders>
            <w:shd w:val="clear" w:color="auto" w:fill="auto"/>
            <w:noWrap/>
            <w:vAlign w:val="bottom"/>
            <w:hideMark/>
          </w:tcPr>
          <w:p w14:paraId="2E204DAF" w14:textId="199D5817" w:rsidR="005B2B9F" w:rsidRPr="003E7F3D" w:rsidRDefault="005B2B9F" w:rsidP="005B2B9F">
            <w:pPr>
              <w:jc w:val="center"/>
              <w:rPr>
                <w:rFonts w:eastAsia="Times New Roman" w:cs="Times New Roman"/>
                <w:color w:val="000000"/>
                <w:sz w:val="22"/>
                <w:szCs w:val="22"/>
              </w:rPr>
            </w:pPr>
            <w:r w:rsidRPr="005B2B9F">
              <w:rPr>
                <w:rFonts w:eastAsia="Times New Roman" w:cs="Times New Roman"/>
                <w:color w:val="000000"/>
                <w:sz w:val="22"/>
                <w:szCs w:val="22"/>
              </w:rPr>
              <w:t>1.2</w:t>
            </w:r>
          </w:p>
        </w:tc>
        <w:tc>
          <w:tcPr>
            <w:tcW w:w="304" w:type="pct"/>
            <w:tcBorders>
              <w:top w:val="nil"/>
              <w:left w:val="nil"/>
              <w:bottom w:val="single" w:sz="18" w:space="0" w:color="auto"/>
              <w:right w:val="single" w:sz="4" w:space="0" w:color="auto"/>
            </w:tcBorders>
            <w:shd w:val="clear" w:color="auto" w:fill="auto"/>
            <w:noWrap/>
            <w:vAlign w:val="bottom"/>
            <w:hideMark/>
          </w:tcPr>
          <w:p w14:paraId="28511196" w14:textId="434F6E75" w:rsidR="005B2B9F" w:rsidRPr="003E7F3D" w:rsidRDefault="005B2B9F" w:rsidP="005B2B9F">
            <w:pPr>
              <w:jc w:val="center"/>
              <w:rPr>
                <w:rFonts w:eastAsia="Times New Roman" w:cs="Times New Roman"/>
                <w:color w:val="000000"/>
                <w:sz w:val="22"/>
                <w:szCs w:val="22"/>
              </w:rPr>
            </w:pPr>
            <w:r w:rsidRPr="005B2B9F">
              <w:rPr>
                <w:rFonts w:eastAsia="Times New Roman" w:cs="Times New Roman"/>
                <w:color w:val="000000"/>
                <w:sz w:val="22"/>
                <w:szCs w:val="22"/>
              </w:rPr>
              <w:t>0.8</w:t>
            </w:r>
          </w:p>
        </w:tc>
        <w:tc>
          <w:tcPr>
            <w:tcW w:w="586" w:type="pct"/>
            <w:tcBorders>
              <w:top w:val="nil"/>
              <w:left w:val="nil"/>
              <w:bottom w:val="single" w:sz="18" w:space="0" w:color="auto"/>
              <w:right w:val="single" w:sz="18" w:space="0" w:color="auto"/>
            </w:tcBorders>
            <w:shd w:val="clear" w:color="auto" w:fill="auto"/>
            <w:noWrap/>
            <w:vAlign w:val="bottom"/>
            <w:hideMark/>
          </w:tcPr>
          <w:p w14:paraId="491C6742" w14:textId="319EE4B5" w:rsidR="005B2B9F" w:rsidRPr="00D54D9E" w:rsidRDefault="00785119" w:rsidP="005B2B9F">
            <w:pPr>
              <w:jc w:val="center"/>
              <w:rPr>
                <w:rFonts w:eastAsia="Times New Roman" w:cs="Times New Roman"/>
                <w:b/>
                <w:color w:val="000000"/>
                <w:sz w:val="22"/>
                <w:szCs w:val="22"/>
              </w:rPr>
            </w:pPr>
            <w:r w:rsidRPr="00785119">
              <w:rPr>
                <w:rFonts w:eastAsia="Times New Roman" w:cs="Times New Roman"/>
                <w:b/>
                <w:sz w:val="22"/>
                <w:szCs w:val="22"/>
              </w:rPr>
              <w:t>0.4</w:t>
            </w:r>
          </w:p>
        </w:tc>
      </w:tr>
    </w:tbl>
    <w:p w14:paraId="453FA8F2" w14:textId="46EBD004" w:rsidR="005B2B9F" w:rsidRDefault="005B2B9F" w:rsidP="00CA0434"/>
    <w:p w14:paraId="0032D7CC" w14:textId="7E272B20" w:rsidR="009537FC" w:rsidRDefault="00261517" w:rsidP="007831DE">
      <w:pPr>
        <w:pStyle w:val="Heading3"/>
        <w:numPr>
          <w:ilvl w:val="2"/>
          <w:numId w:val="1"/>
        </w:numPr>
      </w:pPr>
      <w:bookmarkStart w:id="80" w:name="_Toc514246777"/>
      <w:r>
        <w:t>Speed Control</w:t>
      </w:r>
      <w:bookmarkEnd w:id="80"/>
    </w:p>
    <w:p w14:paraId="0D44950B" w14:textId="10241507" w:rsidR="001179B4" w:rsidRDefault="005C6944" w:rsidP="006165AD">
      <w:pPr>
        <w:pStyle w:val="AllParagraph"/>
      </w:pPr>
      <w:r>
        <w:t xml:space="preserve">The basis of decoupled speed control was to analyze a </w:t>
      </w:r>
      <w:r w:rsidR="001179B4">
        <w:t xml:space="preserve">the closed-loop response to a </w:t>
      </w:r>
      <w:r>
        <w:t>low-speed (0.0 to 0.25 [</w:t>
      </w:r>
      <w:r w:rsidR="00F038AB">
        <w:t>m/​s</w:t>
      </w:r>
      <w:r>
        <w:t>]) and high speed (1.25 to 1.50 [</w:t>
      </w:r>
      <w:r w:rsidR="00F038AB">
        <w:t>m/​s</w:t>
      </w:r>
      <w:r>
        <w:t xml:space="preserve">]) step </w:t>
      </w:r>
      <w:r w:rsidR="001179B4">
        <w:t xml:space="preserve">response independently. The approach would be to test each of these speed regions with and without a feed-forward component and with either a linear or non-linear thrust model approximation. The goal of this simulation will be determine the effectiveness of like </w:t>
      </w:r>
      <w:r w:rsidR="001179B4">
        <w:lastRenderedPageBreak/>
        <w:t xml:space="preserve">controller arrangements over the full spectrum (from low to high speed) and their effects on each speed region. </w:t>
      </w:r>
    </w:p>
    <w:p w14:paraId="3B4CD39C" w14:textId="76E2CAFF" w:rsidR="001179B4" w:rsidRDefault="001179B4" w:rsidP="001179B4">
      <w:pPr>
        <w:pStyle w:val="Heading4"/>
      </w:pPr>
      <w:r>
        <w:t>Low Speed Testing</w:t>
      </w:r>
    </w:p>
    <w:p w14:paraId="2FE16F25" w14:textId="0FEC5EAA" w:rsidR="00D15BF8" w:rsidRPr="00D15BF8" w:rsidRDefault="00D15BF8" w:rsidP="00D15BF8">
      <w:pPr>
        <w:pStyle w:val="Heading5"/>
      </w:pPr>
      <w:r>
        <w:t>Linear versus Non-Linear Thrust Model Comparison</w:t>
      </w:r>
    </w:p>
    <w:p w14:paraId="20B18859" w14:textId="6C13E55C" w:rsidR="00A53C2C" w:rsidRDefault="005C6944" w:rsidP="006165AD">
      <w:pPr>
        <w:pStyle w:val="AllParagraph"/>
      </w:pPr>
      <w:r>
        <w:t xml:space="preserve">First, </w:t>
      </w:r>
      <w:r w:rsidR="001179B4">
        <w:t>the low-speed speed region was</w:t>
      </w:r>
      <w:r>
        <w:t xml:space="preserve"> </w:t>
      </w:r>
      <w:r w:rsidR="001179B4">
        <w:t>tested according to the gain schedule of Table 6 for the comparison of linear and non-linear thrust model approximation for identification of trends. Figures</w:t>
      </w:r>
      <w:r w:rsidR="00787247">
        <w:t xml:space="preserve"> 17–1</w:t>
      </w:r>
      <w:r w:rsidR="001179B4">
        <w:t>8 display these results and are organized from top-to-bottom by effects of the varying the proportional-only, integral-only, and derivative-only ga</w:t>
      </w:r>
      <w:r w:rsidR="00C178D0">
        <w:t xml:space="preserve">ins respectively. </w:t>
      </w:r>
      <w:r w:rsidR="00A53C2C">
        <w:t>From these figures we can evaluate the following trends</w:t>
      </w:r>
      <w:r w:rsidR="00197D9B">
        <w:t xml:space="preserve"> common to both systems</w:t>
      </w:r>
      <w:r w:rsidR="00A53C2C">
        <w:t>:</w:t>
      </w:r>
    </w:p>
    <w:p w14:paraId="385506E3" w14:textId="77777777" w:rsidR="00EA755A" w:rsidRDefault="00EA755A" w:rsidP="007831DE">
      <w:pPr>
        <w:pStyle w:val="ListNumber"/>
        <w:numPr>
          <w:ilvl w:val="0"/>
          <w:numId w:val="17"/>
        </w:numPr>
      </w:pPr>
      <w:r>
        <w:t>Increasing the proportional gain improves the system response.</w:t>
      </w:r>
    </w:p>
    <w:p w14:paraId="737F520B" w14:textId="65DFB34D" w:rsidR="005C6944" w:rsidRDefault="00EA755A" w:rsidP="007831DE">
      <w:pPr>
        <w:pStyle w:val="ListNumber"/>
        <w:numPr>
          <w:ilvl w:val="0"/>
          <w:numId w:val="17"/>
        </w:numPr>
      </w:pPr>
      <w:r>
        <w:t xml:space="preserve">A positive non-zero integration gain is necessary to reduce steady state error but can increase overshoot and oscillations. </w:t>
      </w:r>
    </w:p>
    <w:p w14:paraId="51EE8184" w14:textId="173ECD7C" w:rsidR="00EA755A" w:rsidRDefault="00EA755A" w:rsidP="007831DE">
      <w:pPr>
        <w:pStyle w:val="ListNumber"/>
        <w:numPr>
          <w:ilvl w:val="0"/>
          <w:numId w:val="17"/>
        </w:numPr>
      </w:pPr>
      <w:r>
        <w:t>A small derivative gain (</w:t>
      </w:r>
      <w:r w:rsidRPr="00761258">
        <w:rPr>
          <w:i/>
        </w:rPr>
        <w:t>K</w:t>
      </w:r>
      <w:r w:rsidRPr="00761258">
        <w:rPr>
          <w:i/>
          <w:vertAlign w:val="subscript"/>
        </w:rPr>
        <w:t>d</w:t>
      </w:r>
      <w:r>
        <w:t xml:space="preserve"> &lt;&lt; 1) has negligible effect on system response but a gain larger a factor of 10 of greater increased system response but also increased steady state error.</w:t>
      </w:r>
      <w:r w:rsidR="00AE43EE">
        <w:t xml:space="preserve"> </w:t>
      </w:r>
    </w:p>
    <w:p w14:paraId="19EF453B" w14:textId="55611B85" w:rsidR="00B644A0" w:rsidRDefault="00B644A0" w:rsidP="007831DE">
      <w:pPr>
        <w:pStyle w:val="ListNumber"/>
        <w:numPr>
          <w:ilvl w:val="0"/>
          <w:numId w:val="17"/>
        </w:numPr>
      </w:pPr>
      <w:r>
        <w:t>The system responds best to a PID controller most closely resembling a Proportional-Integral</w:t>
      </w:r>
      <w:r w:rsidR="00382DFD">
        <w:t xml:space="preserve"> (PI</w:t>
      </w:r>
      <w:r>
        <w:t>) controller.</w:t>
      </w:r>
    </w:p>
    <w:p w14:paraId="61782FB1" w14:textId="2EF21405" w:rsidR="00197D9B" w:rsidRDefault="00500101" w:rsidP="006165AD">
      <w:pPr>
        <w:pStyle w:val="AllParagraph"/>
      </w:pPr>
      <w:r>
        <w:rPr>
          <w:lang w:eastAsia="ko-KR"/>
        </w:rPr>
        <w:t>Table 10</w:t>
      </w:r>
      <w:r w:rsidR="00197D9B">
        <w:rPr>
          <w:lang w:eastAsia="ko-KR"/>
        </w:rPr>
        <w:t xml:space="preserve"> compares the performance characteristics of linear (L) and non-linear (NL) step responses from the proportional (top plot) and in</w:t>
      </w:r>
      <w:r w:rsidR="00F34690">
        <w:rPr>
          <w:lang w:eastAsia="ko-KR"/>
        </w:rPr>
        <w:t>tegral</w:t>
      </w:r>
      <w:r w:rsidR="00197D9B">
        <w:rPr>
          <w:lang w:eastAsia="ko-KR"/>
        </w:rPr>
        <w:t xml:space="preserve"> (</w:t>
      </w:r>
      <w:r w:rsidR="00F34690">
        <w:rPr>
          <w:lang w:eastAsia="ko-KR"/>
        </w:rPr>
        <w:t>middle</w:t>
      </w:r>
      <w:r w:rsidR="00197D9B">
        <w:rPr>
          <w:lang w:eastAsia="ko-KR"/>
        </w:rPr>
        <w:t xml:space="preserve"> plot) in Figures </w:t>
      </w:r>
      <w:r w:rsidR="00F34690">
        <w:rPr>
          <w:lang w:eastAsia="ko-KR"/>
        </w:rPr>
        <w:t>17 and 18</w:t>
      </w:r>
      <w:r w:rsidR="00197D9B">
        <w:rPr>
          <w:lang w:eastAsia="ko-KR"/>
        </w:rPr>
        <w:t>.</w:t>
      </w:r>
      <w:r w:rsidR="00AE43EE">
        <w:rPr>
          <w:lang w:eastAsia="ko-KR"/>
        </w:rPr>
        <w:t xml:space="preserve"> </w:t>
      </w:r>
    </w:p>
    <w:p w14:paraId="5AA5F23B" w14:textId="1245BDA7" w:rsidR="0047660B" w:rsidRDefault="0047660B" w:rsidP="0047660B">
      <w:pPr>
        <w:pStyle w:val="Image"/>
      </w:pPr>
      <w:r>
        <w:rPr>
          <w:lang w:eastAsia="en-US"/>
        </w:rPr>
        <w:lastRenderedPageBreak/>
        <w:drawing>
          <wp:inline distT="0" distB="0" distL="0" distR="0" wp14:anchorId="0B022BFB" wp14:editId="061D9C9D">
            <wp:extent cx="4698702" cy="3530009"/>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peed_low_lin_no_ff.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99445" cy="3530567"/>
                    </a:xfrm>
                    <a:prstGeom prst="rect">
                      <a:avLst/>
                    </a:prstGeom>
                  </pic:spPr>
                </pic:pic>
              </a:graphicData>
            </a:graphic>
          </wp:inline>
        </w:drawing>
      </w:r>
    </w:p>
    <w:p w14:paraId="18897A00" w14:textId="2B826CB2" w:rsidR="0047660B" w:rsidRDefault="0047660B" w:rsidP="007D010B">
      <w:pPr>
        <w:pStyle w:val="FigureTitle"/>
        <w:rPr>
          <w:lang w:eastAsia="ko-KR"/>
        </w:rPr>
      </w:pPr>
      <w:bookmarkStart w:id="81" w:name="_Toc514246814"/>
      <w:r>
        <w:rPr>
          <w:lang w:eastAsia="ko-KR"/>
        </w:rPr>
        <w:t>Tuning Step Responses</w:t>
      </w:r>
      <w:r w:rsidR="008E545E">
        <w:rPr>
          <w:lang w:eastAsia="ko-KR"/>
        </w:rPr>
        <w:t>—</w:t>
      </w:r>
      <w:r w:rsidR="00125E98">
        <w:rPr>
          <w:lang w:eastAsia="ko-KR"/>
        </w:rPr>
        <w:t>Low-</w:t>
      </w:r>
      <w:r w:rsidR="00C178D0">
        <w:rPr>
          <w:lang w:eastAsia="ko-KR"/>
        </w:rPr>
        <w:t>Speed</w:t>
      </w:r>
      <w:r w:rsidR="008E545E">
        <w:rPr>
          <w:lang w:eastAsia="ko-KR"/>
        </w:rPr>
        <w:t>—</w:t>
      </w:r>
      <w:r>
        <w:rPr>
          <w:lang w:eastAsia="ko-KR"/>
        </w:rPr>
        <w:t>Linear Thrust Model Approximation</w:t>
      </w:r>
      <w:bookmarkEnd w:id="81"/>
    </w:p>
    <w:p w14:paraId="2E32685B" w14:textId="48D2E113" w:rsidR="002E2199" w:rsidRDefault="002E2199" w:rsidP="002E2199">
      <w:pPr>
        <w:pStyle w:val="Image"/>
      </w:pPr>
      <w:r>
        <w:rPr>
          <w:lang w:eastAsia="en-US"/>
        </w:rPr>
        <w:drawing>
          <wp:inline distT="0" distB="0" distL="0" distR="0" wp14:anchorId="22ABDBB0" wp14:editId="24967C3E">
            <wp:extent cx="4529470" cy="301021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eed_low_NL_no_ff.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530687" cy="3011019"/>
                    </a:xfrm>
                    <a:prstGeom prst="rect">
                      <a:avLst/>
                    </a:prstGeom>
                  </pic:spPr>
                </pic:pic>
              </a:graphicData>
            </a:graphic>
          </wp:inline>
        </w:drawing>
      </w:r>
    </w:p>
    <w:p w14:paraId="5D1167A6" w14:textId="45DB683E" w:rsidR="002E2199" w:rsidRDefault="002E2199" w:rsidP="007D010B">
      <w:pPr>
        <w:pStyle w:val="FigureTitle"/>
        <w:rPr>
          <w:lang w:eastAsia="ko-KR"/>
        </w:rPr>
      </w:pPr>
      <w:bookmarkStart w:id="82" w:name="_Toc514246815"/>
      <w:r>
        <w:rPr>
          <w:lang w:eastAsia="ko-KR"/>
        </w:rPr>
        <w:t>Tuning Step-Responses</w:t>
      </w:r>
      <w:r w:rsidR="008E545E">
        <w:rPr>
          <w:lang w:eastAsia="ko-KR"/>
        </w:rPr>
        <w:t>—</w:t>
      </w:r>
      <w:r w:rsidR="00125E98">
        <w:rPr>
          <w:lang w:eastAsia="ko-KR"/>
        </w:rPr>
        <w:t xml:space="preserve">Low </w:t>
      </w:r>
      <w:r>
        <w:rPr>
          <w:lang w:eastAsia="ko-KR"/>
        </w:rPr>
        <w:t>Speed Control</w:t>
      </w:r>
      <w:r w:rsidR="000244BA">
        <w:rPr>
          <w:lang w:eastAsia="ko-KR"/>
        </w:rPr>
        <w:t>—</w:t>
      </w:r>
      <w:r>
        <w:rPr>
          <w:lang w:eastAsia="ko-KR"/>
        </w:rPr>
        <w:t>Non-Linear Thrust Model Approximation</w:t>
      </w:r>
      <w:bookmarkEnd w:id="82"/>
    </w:p>
    <w:p w14:paraId="3F78FF0A" w14:textId="58F694E0" w:rsidR="00125E98" w:rsidRPr="00125E98" w:rsidRDefault="00082E8E" w:rsidP="00AE43EE">
      <w:pPr>
        <w:pStyle w:val="TableTitle"/>
        <w:rPr>
          <w:lang w:eastAsia="ko-KR"/>
        </w:rPr>
      </w:pPr>
      <w:bookmarkStart w:id="83" w:name="_Toc514246858"/>
      <w:r>
        <w:rPr>
          <w:lang w:eastAsia="ko-KR"/>
        </w:rPr>
        <w:lastRenderedPageBreak/>
        <w:t>Performance Characteristic Comparison</w:t>
      </w:r>
      <w:r w:rsidR="008E545E">
        <w:rPr>
          <w:lang w:eastAsia="ko-KR"/>
        </w:rPr>
        <w:t>—</w:t>
      </w:r>
      <w:r>
        <w:rPr>
          <w:lang w:eastAsia="ko-KR"/>
        </w:rPr>
        <w:t>Low-Speed Control</w:t>
      </w:r>
      <w:r w:rsidR="008E545E">
        <w:rPr>
          <w:lang w:eastAsia="ko-KR"/>
        </w:rPr>
        <w:t>—</w:t>
      </w:r>
      <w:r w:rsidR="00125E98">
        <w:rPr>
          <w:lang w:eastAsia="ko-KR"/>
        </w:rPr>
        <w:t xml:space="preserve">Linear </w:t>
      </w:r>
      <w:r w:rsidR="006D4656">
        <w:rPr>
          <w:lang w:eastAsia="ko-KR"/>
        </w:rPr>
        <w:t>and</w:t>
      </w:r>
      <w:r w:rsidR="00125E98">
        <w:rPr>
          <w:lang w:eastAsia="ko-KR"/>
        </w:rPr>
        <w:t xml:space="preserve"> Non Linear </w:t>
      </w:r>
      <w:r w:rsidR="001600EA">
        <w:rPr>
          <w:lang w:eastAsia="ko-KR"/>
        </w:rPr>
        <w:t>Thrust Model Approximation</w:t>
      </w:r>
      <w:bookmarkEnd w:id="83"/>
    </w:p>
    <w:tbl>
      <w:tblPr>
        <w:tblW w:w="5000" w:type="pct"/>
        <w:tblLook w:val="04A0" w:firstRow="1" w:lastRow="0" w:firstColumn="1" w:lastColumn="0" w:noHBand="0" w:noVBand="1"/>
      </w:tblPr>
      <w:tblGrid>
        <w:gridCol w:w="614"/>
        <w:gridCol w:w="686"/>
        <w:gridCol w:w="710"/>
        <w:gridCol w:w="711"/>
        <w:gridCol w:w="1007"/>
        <w:gridCol w:w="711"/>
        <w:gridCol w:w="711"/>
        <w:gridCol w:w="1007"/>
        <w:gridCol w:w="622"/>
        <w:gridCol w:w="619"/>
        <w:gridCol w:w="1182"/>
      </w:tblGrid>
      <w:tr w:rsidR="00A53C2C" w:rsidRPr="003E7F3D" w14:paraId="533BD087" w14:textId="77777777" w:rsidTr="00785119">
        <w:trPr>
          <w:trHeight w:val="300"/>
        </w:trPr>
        <w:tc>
          <w:tcPr>
            <w:tcW w:w="758" w:type="pct"/>
            <w:gridSpan w:val="2"/>
            <w:tcBorders>
              <w:top w:val="single" w:sz="24" w:space="0" w:color="auto"/>
              <w:left w:val="single" w:sz="24" w:space="0" w:color="auto"/>
              <w:bottom w:val="single" w:sz="4" w:space="0" w:color="auto"/>
              <w:right w:val="single" w:sz="24" w:space="0" w:color="auto"/>
            </w:tcBorders>
            <w:shd w:val="clear" w:color="auto" w:fill="auto"/>
            <w:noWrap/>
            <w:vAlign w:val="center"/>
            <w:hideMark/>
          </w:tcPr>
          <w:p w14:paraId="0B7FD612" w14:textId="77777777" w:rsidR="00A53C2C" w:rsidRPr="003E7F3D" w:rsidRDefault="00A53C2C" w:rsidP="00F34690">
            <w:pPr>
              <w:jc w:val="center"/>
              <w:rPr>
                <w:rFonts w:eastAsia="Times New Roman" w:cs="Times New Roman"/>
                <w:b/>
                <w:bCs/>
                <w:color w:val="000000"/>
                <w:sz w:val="22"/>
                <w:szCs w:val="22"/>
              </w:rPr>
            </w:pPr>
            <w:r>
              <w:rPr>
                <w:rFonts w:eastAsia="Times New Roman" w:cs="Times New Roman"/>
                <w:b/>
                <w:bCs/>
                <w:color w:val="000000"/>
                <w:sz w:val="22"/>
                <w:szCs w:val="22"/>
              </w:rPr>
              <w:t>Gains</w:t>
            </w:r>
          </w:p>
        </w:tc>
        <w:tc>
          <w:tcPr>
            <w:tcW w:w="1415" w:type="pct"/>
            <w:gridSpan w:val="3"/>
            <w:tcBorders>
              <w:top w:val="single" w:sz="24" w:space="0" w:color="auto"/>
              <w:left w:val="single" w:sz="24" w:space="0" w:color="auto"/>
              <w:bottom w:val="single" w:sz="4" w:space="0" w:color="auto"/>
              <w:right w:val="single" w:sz="24" w:space="0" w:color="auto"/>
            </w:tcBorders>
            <w:shd w:val="clear" w:color="auto" w:fill="auto"/>
            <w:noWrap/>
            <w:vAlign w:val="center"/>
            <w:hideMark/>
          </w:tcPr>
          <w:p w14:paraId="42443027" w14:textId="77777777" w:rsidR="00A53C2C" w:rsidRPr="003E7F3D" w:rsidRDefault="00A53C2C" w:rsidP="00F34690">
            <w:pPr>
              <w:jc w:val="center"/>
              <w:rPr>
                <w:rFonts w:eastAsia="Times New Roman" w:cs="Times New Roman"/>
                <w:b/>
                <w:bCs/>
                <w:color w:val="000000"/>
                <w:sz w:val="22"/>
                <w:szCs w:val="22"/>
              </w:rPr>
            </w:pPr>
            <w:r>
              <w:rPr>
                <w:rFonts w:eastAsia="Times New Roman" w:cs="Times New Roman"/>
                <w:b/>
                <w:bCs/>
                <w:i/>
                <w:color w:val="000000"/>
                <w:sz w:val="22"/>
                <w:szCs w:val="22"/>
              </w:rPr>
              <w:t xml:space="preserve">Rise Time, </w:t>
            </w:r>
            <w:r w:rsidRPr="00606274">
              <w:rPr>
                <w:rFonts w:eastAsia="Times New Roman" w:cs="Times New Roman"/>
                <w:b/>
                <w:bCs/>
                <w:i/>
                <w:color w:val="000000"/>
                <w:sz w:val="22"/>
                <w:szCs w:val="22"/>
              </w:rPr>
              <w:t>T</w:t>
            </w:r>
            <w:r w:rsidRPr="00606274">
              <w:rPr>
                <w:rFonts w:eastAsia="Times New Roman" w:cs="Times New Roman"/>
                <w:b/>
                <w:bCs/>
                <w:i/>
                <w:color w:val="000000"/>
                <w:sz w:val="22"/>
                <w:szCs w:val="22"/>
                <w:vertAlign w:val="subscript"/>
              </w:rPr>
              <w:t>R</w:t>
            </w:r>
            <w:r w:rsidRPr="003E7F3D">
              <w:rPr>
                <w:rFonts w:eastAsia="Times New Roman" w:cs="Times New Roman"/>
                <w:b/>
                <w:bCs/>
                <w:color w:val="000000"/>
                <w:sz w:val="22"/>
                <w:szCs w:val="22"/>
              </w:rPr>
              <w:t xml:space="preserve"> [s]</w:t>
            </w:r>
          </w:p>
        </w:tc>
        <w:tc>
          <w:tcPr>
            <w:tcW w:w="1415" w:type="pct"/>
            <w:gridSpan w:val="3"/>
            <w:tcBorders>
              <w:top w:val="single" w:sz="24" w:space="0" w:color="auto"/>
              <w:left w:val="single" w:sz="24" w:space="0" w:color="auto"/>
              <w:bottom w:val="single" w:sz="4" w:space="0" w:color="auto"/>
              <w:right w:val="single" w:sz="24" w:space="0" w:color="auto"/>
            </w:tcBorders>
            <w:shd w:val="clear" w:color="auto" w:fill="auto"/>
            <w:noWrap/>
            <w:vAlign w:val="center"/>
            <w:hideMark/>
          </w:tcPr>
          <w:p w14:paraId="4CF82A2C" w14:textId="77777777" w:rsidR="00A53C2C" w:rsidRPr="003E7F3D" w:rsidRDefault="00A53C2C" w:rsidP="00F34690">
            <w:pPr>
              <w:jc w:val="center"/>
              <w:rPr>
                <w:rFonts w:eastAsia="Times New Roman" w:cs="Times New Roman"/>
                <w:b/>
                <w:bCs/>
                <w:color w:val="000000"/>
                <w:sz w:val="22"/>
                <w:szCs w:val="22"/>
              </w:rPr>
            </w:pPr>
            <w:r w:rsidRPr="00606274">
              <w:rPr>
                <w:rFonts w:eastAsia="Times New Roman" w:cs="Times New Roman"/>
                <w:b/>
                <w:bCs/>
                <w:i/>
                <w:color w:val="000000"/>
                <w:sz w:val="22"/>
                <w:szCs w:val="22"/>
              </w:rPr>
              <w:t>Settling Time, T</w:t>
            </w:r>
            <w:r w:rsidRPr="00606274">
              <w:rPr>
                <w:rFonts w:eastAsia="Times New Roman" w:cs="Times New Roman"/>
                <w:b/>
                <w:bCs/>
                <w:i/>
                <w:color w:val="000000"/>
                <w:sz w:val="22"/>
                <w:szCs w:val="22"/>
                <w:vertAlign w:val="subscript"/>
              </w:rPr>
              <w:t>S</w:t>
            </w:r>
            <w:r w:rsidRPr="003E7F3D">
              <w:rPr>
                <w:rFonts w:eastAsia="Times New Roman" w:cs="Times New Roman"/>
                <w:b/>
                <w:bCs/>
                <w:color w:val="000000"/>
                <w:sz w:val="22"/>
                <w:szCs w:val="22"/>
                <w:vertAlign w:val="subscript"/>
              </w:rPr>
              <w:t xml:space="preserve"> </w:t>
            </w:r>
            <w:r w:rsidRPr="003E7F3D">
              <w:rPr>
                <w:rFonts w:eastAsia="Times New Roman" w:cs="Times New Roman"/>
                <w:b/>
                <w:bCs/>
                <w:color w:val="000000"/>
                <w:sz w:val="22"/>
                <w:szCs w:val="22"/>
              </w:rPr>
              <w:t>[s]</w:t>
            </w:r>
          </w:p>
        </w:tc>
        <w:tc>
          <w:tcPr>
            <w:tcW w:w="1412" w:type="pct"/>
            <w:gridSpan w:val="3"/>
            <w:tcBorders>
              <w:top w:val="single" w:sz="24" w:space="0" w:color="auto"/>
              <w:left w:val="single" w:sz="24" w:space="0" w:color="auto"/>
              <w:bottom w:val="single" w:sz="4" w:space="0" w:color="auto"/>
              <w:right w:val="single" w:sz="24" w:space="0" w:color="auto"/>
            </w:tcBorders>
            <w:shd w:val="clear" w:color="auto" w:fill="auto"/>
            <w:noWrap/>
            <w:vAlign w:val="center"/>
            <w:hideMark/>
          </w:tcPr>
          <w:p w14:paraId="6776CA4D" w14:textId="2595E275" w:rsidR="00A53C2C" w:rsidRPr="003E7F3D" w:rsidRDefault="00F34690" w:rsidP="000F4B7C">
            <w:pPr>
              <w:jc w:val="center"/>
              <w:rPr>
                <w:rFonts w:eastAsia="Times New Roman" w:cs="Times New Roman"/>
                <w:b/>
                <w:bCs/>
                <w:color w:val="000000"/>
                <w:sz w:val="22"/>
                <w:szCs w:val="22"/>
              </w:rPr>
            </w:pPr>
            <w:r>
              <w:rPr>
                <w:rFonts w:eastAsia="Times New Roman" w:cs="Times New Roman"/>
                <w:b/>
                <w:bCs/>
                <w:i/>
                <w:color w:val="000000"/>
                <w:sz w:val="22"/>
                <w:szCs w:val="22"/>
              </w:rPr>
              <w:t>Steady State Error</w:t>
            </w:r>
            <w:r w:rsidR="000F4B7C">
              <w:rPr>
                <w:rFonts w:eastAsia="Times New Roman" w:cs="Times New Roman"/>
                <w:b/>
                <w:bCs/>
                <w:i/>
                <w:color w:val="000000"/>
                <w:sz w:val="22"/>
                <w:szCs w:val="22"/>
              </w:rPr>
              <w:t xml:space="preserve"> </w:t>
            </w:r>
            <w:r w:rsidR="000F4B7C">
              <w:rPr>
                <w:rFonts w:eastAsia="Times New Roman" w:cs="Times New Roman"/>
                <w:b/>
                <w:bCs/>
                <w:color w:val="000000"/>
                <w:sz w:val="22"/>
                <w:szCs w:val="22"/>
              </w:rPr>
              <w:t>[</w:t>
            </w:r>
            <w:r w:rsidR="00F038AB">
              <w:rPr>
                <w:rFonts w:eastAsia="Times New Roman" w:cs="Times New Roman"/>
                <w:b/>
                <w:bCs/>
                <w:color w:val="000000"/>
                <w:sz w:val="22"/>
                <w:szCs w:val="22"/>
              </w:rPr>
              <w:t>m/​s</w:t>
            </w:r>
            <w:r w:rsidR="00A53C2C" w:rsidRPr="003E7F3D">
              <w:rPr>
                <w:rFonts w:eastAsia="Times New Roman" w:cs="Times New Roman"/>
                <w:b/>
                <w:bCs/>
                <w:color w:val="000000"/>
                <w:sz w:val="22"/>
                <w:szCs w:val="22"/>
              </w:rPr>
              <w:t>]</w:t>
            </w:r>
          </w:p>
        </w:tc>
      </w:tr>
      <w:tr w:rsidR="00F34690" w:rsidRPr="003E7F3D" w14:paraId="5029CD76" w14:textId="77777777" w:rsidTr="00785119">
        <w:trPr>
          <w:trHeight w:val="300"/>
        </w:trPr>
        <w:tc>
          <w:tcPr>
            <w:tcW w:w="358" w:type="pct"/>
            <w:tcBorders>
              <w:top w:val="nil"/>
              <w:left w:val="single" w:sz="24" w:space="0" w:color="auto"/>
              <w:bottom w:val="single" w:sz="4" w:space="0" w:color="auto"/>
              <w:right w:val="single" w:sz="4" w:space="0" w:color="auto"/>
            </w:tcBorders>
            <w:shd w:val="clear" w:color="auto" w:fill="auto"/>
            <w:noWrap/>
            <w:vAlign w:val="center"/>
            <w:hideMark/>
          </w:tcPr>
          <w:p w14:paraId="38BB9BBE" w14:textId="77777777" w:rsidR="00A53C2C" w:rsidRPr="003E7F3D" w:rsidRDefault="00A53C2C" w:rsidP="00F34690">
            <w:pPr>
              <w:jc w:val="center"/>
              <w:rPr>
                <w:rFonts w:eastAsia="Times New Roman" w:cs="Times New Roman"/>
                <w:b/>
                <w:bCs/>
                <w:color w:val="000000"/>
                <w:sz w:val="22"/>
                <w:szCs w:val="22"/>
              </w:rPr>
            </w:pPr>
            <w:r w:rsidRPr="003E7F3D">
              <w:rPr>
                <w:rFonts w:eastAsia="Times New Roman" w:cs="Times New Roman"/>
                <w:b/>
                <w:bCs/>
                <w:color w:val="000000"/>
                <w:sz w:val="22"/>
                <w:szCs w:val="22"/>
              </w:rPr>
              <w:t>Kp</w:t>
            </w:r>
          </w:p>
        </w:tc>
        <w:tc>
          <w:tcPr>
            <w:tcW w:w="400" w:type="pct"/>
            <w:tcBorders>
              <w:top w:val="nil"/>
              <w:left w:val="nil"/>
              <w:bottom w:val="single" w:sz="4" w:space="0" w:color="auto"/>
              <w:right w:val="single" w:sz="24" w:space="0" w:color="auto"/>
            </w:tcBorders>
            <w:shd w:val="clear" w:color="auto" w:fill="auto"/>
            <w:noWrap/>
            <w:vAlign w:val="center"/>
            <w:hideMark/>
          </w:tcPr>
          <w:p w14:paraId="1052938E" w14:textId="0C018D87" w:rsidR="00A53C2C" w:rsidRPr="003E7F3D" w:rsidRDefault="00F34690" w:rsidP="00F34690">
            <w:pPr>
              <w:jc w:val="center"/>
              <w:rPr>
                <w:rFonts w:eastAsia="Times New Roman" w:cs="Times New Roman"/>
                <w:b/>
                <w:bCs/>
                <w:color w:val="000000"/>
                <w:sz w:val="22"/>
                <w:szCs w:val="22"/>
              </w:rPr>
            </w:pPr>
            <w:r>
              <w:rPr>
                <w:rFonts w:eastAsia="Times New Roman" w:cs="Times New Roman"/>
                <w:b/>
                <w:bCs/>
                <w:color w:val="000000"/>
                <w:sz w:val="22"/>
                <w:szCs w:val="22"/>
              </w:rPr>
              <w:t>Ki</w:t>
            </w:r>
          </w:p>
        </w:tc>
        <w:tc>
          <w:tcPr>
            <w:tcW w:w="414" w:type="pct"/>
            <w:tcBorders>
              <w:top w:val="nil"/>
              <w:left w:val="single" w:sz="24" w:space="0" w:color="auto"/>
              <w:bottom w:val="single" w:sz="4" w:space="0" w:color="auto"/>
              <w:right w:val="single" w:sz="4" w:space="0" w:color="auto"/>
            </w:tcBorders>
            <w:shd w:val="clear" w:color="auto" w:fill="auto"/>
            <w:noWrap/>
            <w:vAlign w:val="center"/>
            <w:hideMark/>
          </w:tcPr>
          <w:p w14:paraId="4AF365A8" w14:textId="77777777" w:rsidR="00A53C2C" w:rsidRPr="003E7F3D" w:rsidRDefault="00A53C2C" w:rsidP="00F34690">
            <w:pPr>
              <w:jc w:val="center"/>
              <w:rPr>
                <w:rFonts w:eastAsia="Times New Roman" w:cs="Times New Roman"/>
                <w:b/>
                <w:bCs/>
                <w:color w:val="000000"/>
                <w:sz w:val="22"/>
                <w:szCs w:val="22"/>
              </w:rPr>
            </w:pPr>
            <w:r w:rsidRPr="003E7F3D">
              <w:rPr>
                <w:rFonts w:eastAsia="Times New Roman" w:cs="Times New Roman"/>
                <w:b/>
                <w:bCs/>
                <w:color w:val="000000"/>
                <w:sz w:val="22"/>
                <w:szCs w:val="22"/>
              </w:rPr>
              <w:t>L</w:t>
            </w:r>
          </w:p>
        </w:tc>
        <w:tc>
          <w:tcPr>
            <w:tcW w:w="414" w:type="pct"/>
            <w:tcBorders>
              <w:top w:val="nil"/>
              <w:left w:val="nil"/>
              <w:bottom w:val="single" w:sz="4" w:space="0" w:color="auto"/>
              <w:right w:val="single" w:sz="4" w:space="0" w:color="auto"/>
            </w:tcBorders>
            <w:shd w:val="clear" w:color="auto" w:fill="auto"/>
            <w:noWrap/>
            <w:vAlign w:val="center"/>
            <w:hideMark/>
          </w:tcPr>
          <w:p w14:paraId="768FCB46" w14:textId="77777777" w:rsidR="00A53C2C" w:rsidRPr="003E7F3D" w:rsidRDefault="00A53C2C" w:rsidP="00F34690">
            <w:pPr>
              <w:jc w:val="center"/>
              <w:rPr>
                <w:rFonts w:eastAsia="Times New Roman" w:cs="Times New Roman"/>
                <w:b/>
                <w:bCs/>
                <w:color w:val="000000"/>
                <w:sz w:val="22"/>
                <w:szCs w:val="22"/>
              </w:rPr>
            </w:pPr>
            <w:r w:rsidRPr="003E7F3D">
              <w:rPr>
                <w:rFonts w:eastAsia="Times New Roman" w:cs="Times New Roman"/>
                <w:b/>
                <w:bCs/>
                <w:color w:val="000000"/>
                <w:sz w:val="22"/>
                <w:szCs w:val="22"/>
              </w:rPr>
              <w:t>NL</w:t>
            </w:r>
          </w:p>
        </w:tc>
        <w:tc>
          <w:tcPr>
            <w:tcW w:w="586" w:type="pct"/>
            <w:tcBorders>
              <w:top w:val="nil"/>
              <w:left w:val="nil"/>
              <w:bottom w:val="single" w:sz="4" w:space="0" w:color="auto"/>
              <w:right w:val="single" w:sz="24" w:space="0" w:color="auto"/>
            </w:tcBorders>
            <w:shd w:val="clear" w:color="auto" w:fill="auto"/>
            <w:noWrap/>
            <w:vAlign w:val="center"/>
            <w:hideMark/>
          </w:tcPr>
          <w:p w14:paraId="05763631" w14:textId="2029D60A" w:rsidR="00A53C2C" w:rsidRPr="003E7F3D" w:rsidRDefault="00785119" w:rsidP="00F34690">
            <w:pPr>
              <w:jc w:val="center"/>
              <w:rPr>
                <w:rFonts w:eastAsia="Times New Roman" w:cs="Times New Roman"/>
                <w:b/>
                <w:bCs/>
                <w:color w:val="000000"/>
                <w:sz w:val="22"/>
                <w:szCs w:val="22"/>
              </w:rPr>
            </w:pPr>
            <w:r>
              <w:rPr>
                <w:rFonts w:eastAsia="Times New Roman" w:cs="Times New Roman"/>
                <w:b/>
                <w:bCs/>
                <w:color w:val="000000"/>
                <w:sz w:val="22"/>
                <w:szCs w:val="22"/>
              </w:rPr>
              <w:t>Δ [s]</w:t>
            </w:r>
          </w:p>
        </w:tc>
        <w:tc>
          <w:tcPr>
            <w:tcW w:w="414" w:type="pct"/>
            <w:tcBorders>
              <w:top w:val="nil"/>
              <w:left w:val="single" w:sz="24" w:space="0" w:color="auto"/>
              <w:bottom w:val="single" w:sz="4" w:space="0" w:color="auto"/>
              <w:right w:val="single" w:sz="4" w:space="0" w:color="auto"/>
            </w:tcBorders>
            <w:shd w:val="clear" w:color="auto" w:fill="auto"/>
            <w:noWrap/>
            <w:vAlign w:val="center"/>
            <w:hideMark/>
          </w:tcPr>
          <w:p w14:paraId="2309AFB9" w14:textId="77777777" w:rsidR="00A53C2C" w:rsidRPr="003E7F3D" w:rsidRDefault="00A53C2C" w:rsidP="00F34690">
            <w:pPr>
              <w:jc w:val="center"/>
              <w:rPr>
                <w:rFonts w:eastAsia="Times New Roman" w:cs="Times New Roman"/>
                <w:b/>
                <w:bCs/>
                <w:color w:val="000000"/>
                <w:sz w:val="22"/>
                <w:szCs w:val="22"/>
              </w:rPr>
            </w:pPr>
            <w:r w:rsidRPr="003E7F3D">
              <w:rPr>
                <w:rFonts w:eastAsia="Times New Roman" w:cs="Times New Roman"/>
                <w:b/>
                <w:bCs/>
                <w:color w:val="000000"/>
                <w:sz w:val="22"/>
                <w:szCs w:val="22"/>
              </w:rPr>
              <w:t>L</w:t>
            </w:r>
          </w:p>
        </w:tc>
        <w:tc>
          <w:tcPr>
            <w:tcW w:w="414" w:type="pct"/>
            <w:tcBorders>
              <w:top w:val="nil"/>
              <w:left w:val="nil"/>
              <w:bottom w:val="single" w:sz="4" w:space="0" w:color="auto"/>
              <w:right w:val="single" w:sz="4" w:space="0" w:color="auto"/>
            </w:tcBorders>
            <w:shd w:val="clear" w:color="auto" w:fill="auto"/>
            <w:noWrap/>
            <w:vAlign w:val="center"/>
            <w:hideMark/>
          </w:tcPr>
          <w:p w14:paraId="45A70F58" w14:textId="77777777" w:rsidR="00A53C2C" w:rsidRPr="003E7F3D" w:rsidRDefault="00A53C2C" w:rsidP="00F34690">
            <w:pPr>
              <w:jc w:val="center"/>
              <w:rPr>
                <w:rFonts w:eastAsia="Times New Roman" w:cs="Times New Roman"/>
                <w:b/>
                <w:bCs/>
                <w:color w:val="000000"/>
                <w:sz w:val="22"/>
                <w:szCs w:val="22"/>
              </w:rPr>
            </w:pPr>
            <w:r w:rsidRPr="003E7F3D">
              <w:rPr>
                <w:rFonts w:eastAsia="Times New Roman" w:cs="Times New Roman"/>
                <w:b/>
                <w:bCs/>
                <w:color w:val="000000"/>
                <w:sz w:val="22"/>
                <w:szCs w:val="22"/>
              </w:rPr>
              <w:t>NL</w:t>
            </w:r>
          </w:p>
        </w:tc>
        <w:tc>
          <w:tcPr>
            <w:tcW w:w="586" w:type="pct"/>
            <w:tcBorders>
              <w:top w:val="nil"/>
              <w:left w:val="nil"/>
              <w:bottom w:val="single" w:sz="4" w:space="0" w:color="auto"/>
              <w:right w:val="single" w:sz="24" w:space="0" w:color="auto"/>
            </w:tcBorders>
            <w:shd w:val="clear" w:color="auto" w:fill="auto"/>
            <w:noWrap/>
            <w:vAlign w:val="center"/>
            <w:hideMark/>
          </w:tcPr>
          <w:p w14:paraId="35047338" w14:textId="2D2E0F88" w:rsidR="00A53C2C" w:rsidRPr="003E7F3D" w:rsidRDefault="00785119" w:rsidP="00F34690">
            <w:pPr>
              <w:jc w:val="center"/>
              <w:rPr>
                <w:rFonts w:eastAsia="Times New Roman" w:cs="Times New Roman"/>
                <w:b/>
                <w:bCs/>
                <w:color w:val="000000"/>
                <w:sz w:val="22"/>
                <w:szCs w:val="22"/>
              </w:rPr>
            </w:pPr>
            <w:r>
              <w:rPr>
                <w:rFonts w:eastAsia="Times New Roman" w:cs="Times New Roman"/>
                <w:b/>
                <w:bCs/>
                <w:color w:val="000000"/>
                <w:sz w:val="22"/>
                <w:szCs w:val="22"/>
              </w:rPr>
              <w:t>Δ [s</w:t>
            </w:r>
            <w:r w:rsidR="00A53C2C">
              <w:rPr>
                <w:rFonts w:eastAsia="Times New Roman" w:cs="Times New Roman"/>
                <w:b/>
                <w:bCs/>
                <w:color w:val="000000"/>
                <w:sz w:val="22"/>
                <w:szCs w:val="22"/>
              </w:rPr>
              <w:t>]</w:t>
            </w:r>
          </w:p>
        </w:tc>
        <w:tc>
          <w:tcPr>
            <w:tcW w:w="362" w:type="pct"/>
            <w:tcBorders>
              <w:top w:val="nil"/>
              <w:left w:val="single" w:sz="24" w:space="0" w:color="auto"/>
              <w:bottom w:val="single" w:sz="4" w:space="0" w:color="auto"/>
              <w:right w:val="single" w:sz="4" w:space="0" w:color="auto"/>
            </w:tcBorders>
            <w:shd w:val="clear" w:color="auto" w:fill="auto"/>
            <w:noWrap/>
            <w:vAlign w:val="center"/>
            <w:hideMark/>
          </w:tcPr>
          <w:p w14:paraId="06C4F36E" w14:textId="77777777" w:rsidR="00A53C2C" w:rsidRPr="003E7F3D" w:rsidRDefault="00A53C2C" w:rsidP="00F34690">
            <w:pPr>
              <w:jc w:val="center"/>
              <w:rPr>
                <w:rFonts w:eastAsia="Times New Roman" w:cs="Times New Roman"/>
                <w:b/>
                <w:bCs/>
                <w:color w:val="000000"/>
                <w:sz w:val="22"/>
                <w:szCs w:val="22"/>
              </w:rPr>
            </w:pPr>
            <w:r w:rsidRPr="003E7F3D">
              <w:rPr>
                <w:rFonts w:eastAsia="Times New Roman" w:cs="Times New Roman"/>
                <w:b/>
                <w:bCs/>
                <w:color w:val="000000"/>
                <w:sz w:val="22"/>
                <w:szCs w:val="22"/>
              </w:rPr>
              <w:t>L</w:t>
            </w:r>
          </w:p>
        </w:tc>
        <w:tc>
          <w:tcPr>
            <w:tcW w:w="361" w:type="pct"/>
            <w:tcBorders>
              <w:top w:val="nil"/>
              <w:left w:val="nil"/>
              <w:bottom w:val="single" w:sz="4" w:space="0" w:color="auto"/>
              <w:right w:val="single" w:sz="4" w:space="0" w:color="auto"/>
            </w:tcBorders>
            <w:shd w:val="clear" w:color="auto" w:fill="auto"/>
            <w:noWrap/>
            <w:vAlign w:val="center"/>
            <w:hideMark/>
          </w:tcPr>
          <w:p w14:paraId="4CBB6C65" w14:textId="77777777" w:rsidR="00A53C2C" w:rsidRPr="003E7F3D" w:rsidRDefault="00A53C2C" w:rsidP="00F34690">
            <w:pPr>
              <w:jc w:val="center"/>
              <w:rPr>
                <w:rFonts w:eastAsia="Times New Roman" w:cs="Times New Roman"/>
                <w:b/>
                <w:bCs/>
                <w:color w:val="000000"/>
                <w:sz w:val="22"/>
                <w:szCs w:val="22"/>
              </w:rPr>
            </w:pPr>
            <w:r w:rsidRPr="003E7F3D">
              <w:rPr>
                <w:rFonts w:eastAsia="Times New Roman" w:cs="Times New Roman"/>
                <w:b/>
                <w:bCs/>
                <w:color w:val="000000"/>
                <w:sz w:val="22"/>
                <w:szCs w:val="22"/>
              </w:rPr>
              <w:t>NL</w:t>
            </w:r>
          </w:p>
        </w:tc>
        <w:tc>
          <w:tcPr>
            <w:tcW w:w="689" w:type="pct"/>
            <w:tcBorders>
              <w:top w:val="nil"/>
              <w:left w:val="nil"/>
              <w:bottom w:val="single" w:sz="4" w:space="0" w:color="auto"/>
              <w:right w:val="single" w:sz="24" w:space="0" w:color="auto"/>
            </w:tcBorders>
            <w:shd w:val="clear" w:color="auto" w:fill="auto"/>
            <w:noWrap/>
            <w:vAlign w:val="center"/>
            <w:hideMark/>
          </w:tcPr>
          <w:p w14:paraId="4D3A49B0" w14:textId="6CDCF2FA" w:rsidR="00A53C2C" w:rsidRPr="003E7F3D" w:rsidRDefault="00785119" w:rsidP="00F34690">
            <w:pPr>
              <w:jc w:val="center"/>
              <w:rPr>
                <w:rFonts w:eastAsia="Times New Roman" w:cs="Times New Roman"/>
                <w:b/>
                <w:bCs/>
                <w:color w:val="000000"/>
                <w:sz w:val="22"/>
                <w:szCs w:val="22"/>
              </w:rPr>
            </w:pPr>
            <w:r>
              <w:rPr>
                <w:rFonts w:eastAsia="Times New Roman" w:cs="Times New Roman"/>
                <w:b/>
                <w:bCs/>
                <w:color w:val="000000"/>
                <w:sz w:val="22"/>
                <w:szCs w:val="22"/>
              </w:rPr>
              <w:t xml:space="preserve">Δ </w:t>
            </w:r>
            <w:r w:rsidR="000F4B7C">
              <w:rPr>
                <w:rFonts w:eastAsia="Times New Roman" w:cs="Times New Roman"/>
                <w:b/>
                <w:bCs/>
                <w:color w:val="000000"/>
                <w:sz w:val="22"/>
                <w:szCs w:val="22"/>
              </w:rPr>
              <w:t>[</w:t>
            </w:r>
            <w:r w:rsidR="00F038AB">
              <w:rPr>
                <w:rFonts w:eastAsia="Times New Roman" w:cs="Times New Roman"/>
                <w:b/>
                <w:bCs/>
                <w:color w:val="000000"/>
                <w:sz w:val="22"/>
                <w:szCs w:val="22"/>
              </w:rPr>
              <w:t>m/​s</w:t>
            </w:r>
            <w:r w:rsidR="000F4B7C">
              <w:rPr>
                <w:rFonts w:eastAsia="Times New Roman" w:cs="Times New Roman"/>
                <w:b/>
                <w:bCs/>
                <w:color w:val="000000"/>
                <w:sz w:val="22"/>
                <w:szCs w:val="22"/>
              </w:rPr>
              <w:t>]</w:t>
            </w:r>
          </w:p>
        </w:tc>
      </w:tr>
      <w:tr w:rsidR="00785119" w:rsidRPr="003E7F3D" w14:paraId="44E45E03" w14:textId="77777777" w:rsidTr="00785119">
        <w:trPr>
          <w:trHeight w:val="300"/>
        </w:trPr>
        <w:tc>
          <w:tcPr>
            <w:tcW w:w="358" w:type="pct"/>
            <w:tcBorders>
              <w:top w:val="nil"/>
              <w:left w:val="single" w:sz="24" w:space="0" w:color="auto"/>
              <w:bottom w:val="single" w:sz="4" w:space="0" w:color="auto"/>
              <w:right w:val="single" w:sz="4" w:space="0" w:color="auto"/>
            </w:tcBorders>
            <w:shd w:val="clear" w:color="auto" w:fill="auto"/>
            <w:noWrap/>
            <w:vAlign w:val="center"/>
            <w:hideMark/>
          </w:tcPr>
          <w:p w14:paraId="6EBC109D" w14:textId="77777777" w:rsidR="00785119" w:rsidRPr="003E7F3D" w:rsidRDefault="00785119" w:rsidP="00785119">
            <w:pPr>
              <w:jc w:val="center"/>
              <w:rPr>
                <w:rFonts w:eastAsia="Times New Roman" w:cs="Times New Roman"/>
                <w:color w:val="000000"/>
                <w:sz w:val="22"/>
                <w:szCs w:val="22"/>
              </w:rPr>
            </w:pPr>
            <w:r w:rsidRPr="003E7F3D">
              <w:rPr>
                <w:rFonts w:eastAsia="Times New Roman" w:cs="Times New Roman"/>
                <w:color w:val="000000"/>
                <w:sz w:val="22"/>
                <w:szCs w:val="22"/>
              </w:rPr>
              <w:t>1</w:t>
            </w:r>
          </w:p>
        </w:tc>
        <w:tc>
          <w:tcPr>
            <w:tcW w:w="400" w:type="pct"/>
            <w:tcBorders>
              <w:top w:val="nil"/>
              <w:left w:val="nil"/>
              <w:bottom w:val="single" w:sz="4" w:space="0" w:color="auto"/>
              <w:right w:val="single" w:sz="24" w:space="0" w:color="auto"/>
            </w:tcBorders>
            <w:shd w:val="clear" w:color="auto" w:fill="auto"/>
            <w:noWrap/>
            <w:vAlign w:val="center"/>
            <w:hideMark/>
          </w:tcPr>
          <w:p w14:paraId="3FD654B1" w14:textId="77777777" w:rsidR="00785119" w:rsidRPr="003E7F3D" w:rsidRDefault="00785119" w:rsidP="00785119">
            <w:pPr>
              <w:jc w:val="center"/>
              <w:rPr>
                <w:rFonts w:eastAsia="Times New Roman" w:cs="Times New Roman"/>
                <w:color w:val="000000"/>
                <w:sz w:val="22"/>
                <w:szCs w:val="22"/>
              </w:rPr>
            </w:pPr>
            <w:r w:rsidRPr="003E7F3D">
              <w:rPr>
                <w:rFonts w:eastAsia="Times New Roman" w:cs="Times New Roman"/>
                <w:color w:val="000000"/>
                <w:sz w:val="22"/>
                <w:szCs w:val="22"/>
              </w:rPr>
              <w:t>0</w:t>
            </w:r>
          </w:p>
        </w:tc>
        <w:tc>
          <w:tcPr>
            <w:tcW w:w="414" w:type="pct"/>
            <w:tcBorders>
              <w:top w:val="nil"/>
              <w:left w:val="single" w:sz="24" w:space="0" w:color="auto"/>
              <w:bottom w:val="single" w:sz="4" w:space="0" w:color="auto"/>
              <w:right w:val="single" w:sz="4" w:space="0" w:color="auto"/>
            </w:tcBorders>
            <w:shd w:val="clear" w:color="auto" w:fill="auto"/>
            <w:noWrap/>
            <w:vAlign w:val="bottom"/>
            <w:hideMark/>
          </w:tcPr>
          <w:p w14:paraId="1C7BD54E" w14:textId="7AF98B90"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33.2</w:t>
            </w:r>
          </w:p>
        </w:tc>
        <w:tc>
          <w:tcPr>
            <w:tcW w:w="414" w:type="pct"/>
            <w:tcBorders>
              <w:top w:val="nil"/>
              <w:left w:val="nil"/>
              <w:bottom w:val="single" w:sz="4" w:space="0" w:color="auto"/>
              <w:right w:val="single" w:sz="4" w:space="0" w:color="auto"/>
            </w:tcBorders>
            <w:shd w:val="clear" w:color="auto" w:fill="auto"/>
            <w:noWrap/>
            <w:vAlign w:val="bottom"/>
            <w:hideMark/>
          </w:tcPr>
          <w:p w14:paraId="55B2E45B" w14:textId="14304391"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11.49</w:t>
            </w:r>
          </w:p>
        </w:tc>
        <w:tc>
          <w:tcPr>
            <w:tcW w:w="586" w:type="pct"/>
            <w:tcBorders>
              <w:top w:val="nil"/>
              <w:left w:val="nil"/>
              <w:bottom w:val="single" w:sz="4" w:space="0" w:color="auto"/>
              <w:right w:val="single" w:sz="24" w:space="0" w:color="auto"/>
            </w:tcBorders>
            <w:shd w:val="clear" w:color="auto" w:fill="auto"/>
            <w:noWrap/>
            <w:vAlign w:val="bottom"/>
            <w:hideMark/>
          </w:tcPr>
          <w:p w14:paraId="4AEF5ACA" w14:textId="0CB14A6B" w:rsidR="00785119" w:rsidRPr="00785119" w:rsidRDefault="00785119" w:rsidP="00785119">
            <w:pPr>
              <w:jc w:val="center"/>
              <w:rPr>
                <w:rFonts w:eastAsia="Times New Roman" w:cs="Times New Roman"/>
                <w:b/>
                <w:color w:val="00B050"/>
                <w:sz w:val="22"/>
                <w:szCs w:val="22"/>
              </w:rPr>
            </w:pPr>
            <w:r w:rsidRPr="00785119">
              <w:rPr>
                <w:rFonts w:cs="Times New Roman"/>
                <w:b/>
                <w:color w:val="000000"/>
                <w:sz w:val="22"/>
                <w:szCs w:val="22"/>
              </w:rPr>
              <w:t>21.69</w:t>
            </w:r>
          </w:p>
        </w:tc>
        <w:tc>
          <w:tcPr>
            <w:tcW w:w="414" w:type="pct"/>
            <w:tcBorders>
              <w:top w:val="nil"/>
              <w:left w:val="single" w:sz="24" w:space="0" w:color="auto"/>
              <w:bottom w:val="single" w:sz="4" w:space="0" w:color="auto"/>
              <w:right w:val="single" w:sz="4" w:space="0" w:color="auto"/>
            </w:tcBorders>
            <w:shd w:val="clear" w:color="auto" w:fill="auto"/>
            <w:noWrap/>
            <w:vAlign w:val="bottom"/>
            <w:hideMark/>
          </w:tcPr>
          <w:p w14:paraId="5B7AC827" w14:textId="4B44571D"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56.73</w:t>
            </w:r>
          </w:p>
        </w:tc>
        <w:tc>
          <w:tcPr>
            <w:tcW w:w="414" w:type="pct"/>
            <w:tcBorders>
              <w:top w:val="nil"/>
              <w:left w:val="nil"/>
              <w:bottom w:val="single" w:sz="4" w:space="0" w:color="auto"/>
              <w:right w:val="single" w:sz="4" w:space="0" w:color="auto"/>
            </w:tcBorders>
            <w:shd w:val="clear" w:color="auto" w:fill="auto"/>
            <w:noWrap/>
            <w:vAlign w:val="bottom"/>
            <w:hideMark/>
          </w:tcPr>
          <w:p w14:paraId="105D7908" w14:textId="73844F3A"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20.71</w:t>
            </w:r>
          </w:p>
        </w:tc>
        <w:tc>
          <w:tcPr>
            <w:tcW w:w="586" w:type="pct"/>
            <w:tcBorders>
              <w:top w:val="nil"/>
              <w:left w:val="nil"/>
              <w:bottom w:val="single" w:sz="4" w:space="0" w:color="auto"/>
              <w:right w:val="single" w:sz="24" w:space="0" w:color="auto"/>
            </w:tcBorders>
            <w:shd w:val="clear" w:color="auto" w:fill="auto"/>
            <w:noWrap/>
            <w:vAlign w:val="bottom"/>
            <w:hideMark/>
          </w:tcPr>
          <w:p w14:paraId="6CF8DADB" w14:textId="78EA2BD6" w:rsidR="00785119" w:rsidRPr="00785119" w:rsidRDefault="00785119" w:rsidP="00785119">
            <w:pPr>
              <w:jc w:val="center"/>
              <w:rPr>
                <w:rFonts w:cs="Times New Roman"/>
                <w:b/>
                <w:color w:val="00B050"/>
                <w:sz w:val="22"/>
                <w:szCs w:val="22"/>
              </w:rPr>
            </w:pPr>
            <w:r w:rsidRPr="00785119">
              <w:rPr>
                <w:rFonts w:cs="Times New Roman"/>
                <w:b/>
                <w:color w:val="000000"/>
                <w:sz w:val="22"/>
                <w:szCs w:val="22"/>
              </w:rPr>
              <w:t>36.02</w:t>
            </w:r>
          </w:p>
        </w:tc>
        <w:tc>
          <w:tcPr>
            <w:tcW w:w="362" w:type="pct"/>
            <w:tcBorders>
              <w:top w:val="nil"/>
              <w:left w:val="single" w:sz="24" w:space="0" w:color="auto"/>
              <w:bottom w:val="single" w:sz="4" w:space="0" w:color="auto"/>
              <w:right w:val="single" w:sz="4" w:space="0" w:color="auto"/>
            </w:tcBorders>
            <w:shd w:val="clear" w:color="auto" w:fill="auto"/>
            <w:noWrap/>
            <w:vAlign w:val="bottom"/>
            <w:hideMark/>
          </w:tcPr>
          <w:p w14:paraId="21F0F12E" w14:textId="10B13140"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0.19</w:t>
            </w:r>
          </w:p>
        </w:tc>
        <w:tc>
          <w:tcPr>
            <w:tcW w:w="361" w:type="pct"/>
            <w:tcBorders>
              <w:top w:val="nil"/>
              <w:left w:val="nil"/>
              <w:bottom w:val="single" w:sz="4" w:space="0" w:color="auto"/>
              <w:right w:val="single" w:sz="4" w:space="0" w:color="auto"/>
            </w:tcBorders>
            <w:shd w:val="clear" w:color="auto" w:fill="auto"/>
            <w:noWrap/>
            <w:vAlign w:val="bottom"/>
            <w:hideMark/>
          </w:tcPr>
          <w:p w14:paraId="336141A9" w14:textId="3C08B210"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0</w:t>
            </w:r>
          </w:p>
        </w:tc>
        <w:tc>
          <w:tcPr>
            <w:tcW w:w="689" w:type="pct"/>
            <w:tcBorders>
              <w:top w:val="nil"/>
              <w:left w:val="nil"/>
              <w:bottom w:val="single" w:sz="4" w:space="0" w:color="auto"/>
              <w:right w:val="single" w:sz="24" w:space="0" w:color="auto"/>
            </w:tcBorders>
            <w:shd w:val="clear" w:color="auto" w:fill="auto"/>
            <w:noWrap/>
            <w:vAlign w:val="bottom"/>
            <w:hideMark/>
          </w:tcPr>
          <w:p w14:paraId="3520C2F7" w14:textId="1D9CEDB9" w:rsidR="00785119" w:rsidRPr="00785119" w:rsidRDefault="00785119" w:rsidP="00785119">
            <w:pPr>
              <w:jc w:val="center"/>
              <w:rPr>
                <w:rFonts w:eastAsia="Times New Roman" w:cs="Times New Roman"/>
                <w:b/>
                <w:color w:val="00B050"/>
                <w:sz w:val="22"/>
                <w:szCs w:val="22"/>
              </w:rPr>
            </w:pPr>
            <w:r w:rsidRPr="00785119">
              <w:rPr>
                <w:rFonts w:cs="Times New Roman"/>
                <w:b/>
                <w:color w:val="000000"/>
                <w:sz w:val="22"/>
                <w:szCs w:val="22"/>
              </w:rPr>
              <w:t>0.07</w:t>
            </w:r>
          </w:p>
        </w:tc>
      </w:tr>
      <w:tr w:rsidR="00785119" w:rsidRPr="003E7F3D" w14:paraId="1AF6DD10" w14:textId="77777777" w:rsidTr="00785119">
        <w:trPr>
          <w:trHeight w:val="300"/>
        </w:trPr>
        <w:tc>
          <w:tcPr>
            <w:tcW w:w="358" w:type="pct"/>
            <w:tcBorders>
              <w:top w:val="nil"/>
              <w:left w:val="single" w:sz="24" w:space="0" w:color="auto"/>
              <w:bottom w:val="single" w:sz="4" w:space="0" w:color="auto"/>
              <w:right w:val="single" w:sz="4" w:space="0" w:color="auto"/>
            </w:tcBorders>
            <w:shd w:val="clear" w:color="auto" w:fill="auto"/>
            <w:noWrap/>
            <w:vAlign w:val="center"/>
            <w:hideMark/>
          </w:tcPr>
          <w:p w14:paraId="07F78298" w14:textId="77777777" w:rsidR="00785119" w:rsidRPr="003E7F3D" w:rsidRDefault="00785119" w:rsidP="00785119">
            <w:pPr>
              <w:jc w:val="center"/>
              <w:rPr>
                <w:rFonts w:eastAsia="Times New Roman" w:cs="Times New Roman"/>
                <w:color w:val="000000"/>
                <w:sz w:val="22"/>
                <w:szCs w:val="22"/>
              </w:rPr>
            </w:pPr>
            <w:r w:rsidRPr="003E7F3D">
              <w:rPr>
                <w:rFonts w:eastAsia="Times New Roman" w:cs="Times New Roman"/>
                <w:color w:val="000000"/>
                <w:sz w:val="22"/>
                <w:szCs w:val="22"/>
              </w:rPr>
              <w:t>10</w:t>
            </w:r>
          </w:p>
        </w:tc>
        <w:tc>
          <w:tcPr>
            <w:tcW w:w="400" w:type="pct"/>
            <w:tcBorders>
              <w:top w:val="nil"/>
              <w:left w:val="nil"/>
              <w:bottom w:val="single" w:sz="4" w:space="0" w:color="auto"/>
              <w:right w:val="single" w:sz="24" w:space="0" w:color="auto"/>
            </w:tcBorders>
            <w:shd w:val="clear" w:color="auto" w:fill="auto"/>
            <w:noWrap/>
            <w:vAlign w:val="center"/>
            <w:hideMark/>
          </w:tcPr>
          <w:p w14:paraId="3D59AB1B" w14:textId="77777777" w:rsidR="00785119" w:rsidRPr="003E7F3D" w:rsidRDefault="00785119" w:rsidP="00785119">
            <w:pPr>
              <w:jc w:val="center"/>
              <w:rPr>
                <w:rFonts w:eastAsia="Times New Roman" w:cs="Times New Roman"/>
                <w:color w:val="000000"/>
                <w:sz w:val="22"/>
                <w:szCs w:val="22"/>
              </w:rPr>
            </w:pPr>
            <w:r w:rsidRPr="003E7F3D">
              <w:rPr>
                <w:rFonts w:eastAsia="Times New Roman" w:cs="Times New Roman"/>
                <w:color w:val="000000"/>
                <w:sz w:val="22"/>
                <w:szCs w:val="22"/>
              </w:rPr>
              <w:t>0</w:t>
            </w:r>
          </w:p>
        </w:tc>
        <w:tc>
          <w:tcPr>
            <w:tcW w:w="414" w:type="pct"/>
            <w:tcBorders>
              <w:top w:val="nil"/>
              <w:left w:val="single" w:sz="24" w:space="0" w:color="auto"/>
              <w:bottom w:val="single" w:sz="4" w:space="0" w:color="auto"/>
              <w:right w:val="single" w:sz="4" w:space="0" w:color="auto"/>
            </w:tcBorders>
            <w:shd w:val="clear" w:color="auto" w:fill="auto"/>
            <w:noWrap/>
            <w:vAlign w:val="bottom"/>
            <w:hideMark/>
          </w:tcPr>
          <w:p w14:paraId="3405F2E4" w14:textId="2BBC119D"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9.1</w:t>
            </w:r>
          </w:p>
        </w:tc>
        <w:tc>
          <w:tcPr>
            <w:tcW w:w="414" w:type="pct"/>
            <w:tcBorders>
              <w:top w:val="nil"/>
              <w:left w:val="nil"/>
              <w:bottom w:val="single" w:sz="4" w:space="0" w:color="auto"/>
              <w:right w:val="single" w:sz="4" w:space="0" w:color="auto"/>
            </w:tcBorders>
            <w:shd w:val="clear" w:color="auto" w:fill="auto"/>
            <w:noWrap/>
            <w:vAlign w:val="bottom"/>
            <w:hideMark/>
          </w:tcPr>
          <w:p w14:paraId="6343E4A0" w14:textId="3B4622C6"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2.36</w:t>
            </w:r>
          </w:p>
        </w:tc>
        <w:tc>
          <w:tcPr>
            <w:tcW w:w="586" w:type="pct"/>
            <w:tcBorders>
              <w:top w:val="nil"/>
              <w:left w:val="nil"/>
              <w:bottom w:val="single" w:sz="4" w:space="0" w:color="auto"/>
              <w:right w:val="single" w:sz="24" w:space="0" w:color="auto"/>
            </w:tcBorders>
            <w:shd w:val="clear" w:color="auto" w:fill="auto"/>
            <w:noWrap/>
            <w:vAlign w:val="bottom"/>
            <w:hideMark/>
          </w:tcPr>
          <w:p w14:paraId="3EA6B91F" w14:textId="7612B66E" w:rsidR="00785119" w:rsidRPr="00785119" w:rsidRDefault="00785119" w:rsidP="00785119">
            <w:pPr>
              <w:jc w:val="center"/>
              <w:rPr>
                <w:rFonts w:eastAsia="Times New Roman" w:cs="Times New Roman"/>
                <w:b/>
                <w:color w:val="00B050"/>
                <w:sz w:val="22"/>
                <w:szCs w:val="22"/>
              </w:rPr>
            </w:pPr>
            <w:r w:rsidRPr="00785119">
              <w:rPr>
                <w:rFonts w:cs="Times New Roman"/>
                <w:b/>
                <w:color w:val="000000"/>
                <w:sz w:val="22"/>
                <w:szCs w:val="22"/>
              </w:rPr>
              <w:t>6.71</w:t>
            </w:r>
          </w:p>
        </w:tc>
        <w:tc>
          <w:tcPr>
            <w:tcW w:w="414" w:type="pct"/>
            <w:tcBorders>
              <w:top w:val="nil"/>
              <w:left w:val="single" w:sz="24" w:space="0" w:color="auto"/>
              <w:bottom w:val="single" w:sz="4" w:space="0" w:color="auto"/>
              <w:right w:val="single" w:sz="4" w:space="0" w:color="auto"/>
            </w:tcBorders>
            <w:shd w:val="clear" w:color="auto" w:fill="auto"/>
            <w:noWrap/>
            <w:vAlign w:val="bottom"/>
            <w:hideMark/>
          </w:tcPr>
          <w:p w14:paraId="1D18C2CA" w14:textId="20D63652"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16.67</w:t>
            </w:r>
          </w:p>
        </w:tc>
        <w:tc>
          <w:tcPr>
            <w:tcW w:w="414" w:type="pct"/>
            <w:tcBorders>
              <w:top w:val="nil"/>
              <w:left w:val="nil"/>
              <w:bottom w:val="single" w:sz="4" w:space="0" w:color="auto"/>
              <w:right w:val="single" w:sz="4" w:space="0" w:color="auto"/>
            </w:tcBorders>
            <w:shd w:val="clear" w:color="auto" w:fill="auto"/>
            <w:noWrap/>
            <w:vAlign w:val="bottom"/>
            <w:hideMark/>
          </w:tcPr>
          <w:p w14:paraId="59F581C5" w14:textId="65873AAB"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5</w:t>
            </w:r>
          </w:p>
        </w:tc>
        <w:tc>
          <w:tcPr>
            <w:tcW w:w="586" w:type="pct"/>
            <w:tcBorders>
              <w:top w:val="nil"/>
              <w:left w:val="nil"/>
              <w:bottom w:val="single" w:sz="4" w:space="0" w:color="auto"/>
              <w:right w:val="single" w:sz="24" w:space="0" w:color="auto"/>
            </w:tcBorders>
            <w:shd w:val="clear" w:color="auto" w:fill="auto"/>
            <w:noWrap/>
            <w:vAlign w:val="bottom"/>
            <w:hideMark/>
          </w:tcPr>
          <w:p w14:paraId="3A8039DC" w14:textId="0447E9B4" w:rsidR="00785119" w:rsidRPr="00785119" w:rsidRDefault="00785119" w:rsidP="00785119">
            <w:pPr>
              <w:jc w:val="center"/>
              <w:rPr>
                <w:rFonts w:cs="Times New Roman"/>
                <w:b/>
                <w:color w:val="00B050"/>
                <w:sz w:val="22"/>
                <w:szCs w:val="22"/>
              </w:rPr>
            </w:pPr>
            <w:r w:rsidRPr="00785119">
              <w:rPr>
                <w:rFonts w:cs="Times New Roman"/>
                <w:b/>
                <w:color w:val="000000"/>
                <w:sz w:val="22"/>
                <w:szCs w:val="22"/>
              </w:rPr>
              <w:t>11.30</w:t>
            </w:r>
          </w:p>
        </w:tc>
        <w:tc>
          <w:tcPr>
            <w:tcW w:w="362" w:type="pct"/>
            <w:tcBorders>
              <w:top w:val="nil"/>
              <w:left w:val="single" w:sz="24" w:space="0" w:color="auto"/>
              <w:bottom w:val="single" w:sz="4" w:space="0" w:color="auto"/>
              <w:right w:val="single" w:sz="4" w:space="0" w:color="auto"/>
            </w:tcBorders>
            <w:shd w:val="clear" w:color="auto" w:fill="auto"/>
            <w:noWrap/>
            <w:vAlign w:val="bottom"/>
            <w:hideMark/>
          </w:tcPr>
          <w:p w14:paraId="643877D9" w14:textId="25783062"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0.11</w:t>
            </w:r>
          </w:p>
        </w:tc>
        <w:tc>
          <w:tcPr>
            <w:tcW w:w="361" w:type="pct"/>
            <w:tcBorders>
              <w:top w:val="nil"/>
              <w:left w:val="nil"/>
              <w:bottom w:val="single" w:sz="4" w:space="0" w:color="auto"/>
              <w:right w:val="single" w:sz="4" w:space="0" w:color="auto"/>
            </w:tcBorders>
            <w:shd w:val="clear" w:color="auto" w:fill="auto"/>
            <w:noWrap/>
            <w:vAlign w:val="bottom"/>
            <w:hideMark/>
          </w:tcPr>
          <w:p w14:paraId="655AB23F" w14:textId="0053A076"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0</w:t>
            </w:r>
          </w:p>
        </w:tc>
        <w:tc>
          <w:tcPr>
            <w:tcW w:w="689" w:type="pct"/>
            <w:tcBorders>
              <w:top w:val="nil"/>
              <w:left w:val="nil"/>
              <w:bottom w:val="single" w:sz="4" w:space="0" w:color="auto"/>
              <w:right w:val="single" w:sz="24" w:space="0" w:color="auto"/>
            </w:tcBorders>
            <w:shd w:val="clear" w:color="auto" w:fill="auto"/>
            <w:noWrap/>
            <w:vAlign w:val="bottom"/>
            <w:hideMark/>
          </w:tcPr>
          <w:p w14:paraId="637502BC" w14:textId="4E43A8F5" w:rsidR="00785119" w:rsidRPr="00785119" w:rsidRDefault="00785119" w:rsidP="00785119">
            <w:pPr>
              <w:jc w:val="center"/>
              <w:rPr>
                <w:rFonts w:eastAsia="Times New Roman" w:cs="Times New Roman"/>
                <w:b/>
                <w:color w:val="00B050"/>
                <w:sz w:val="22"/>
                <w:szCs w:val="22"/>
              </w:rPr>
            </w:pPr>
            <w:r w:rsidRPr="00785119">
              <w:rPr>
                <w:rFonts w:cs="Times New Roman"/>
                <w:b/>
                <w:color w:val="000000"/>
                <w:sz w:val="22"/>
                <w:szCs w:val="22"/>
              </w:rPr>
              <w:t>0.07</w:t>
            </w:r>
          </w:p>
        </w:tc>
      </w:tr>
      <w:tr w:rsidR="00785119" w:rsidRPr="003E7F3D" w14:paraId="50D0BE76" w14:textId="77777777" w:rsidTr="00785119">
        <w:trPr>
          <w:trHeight w:val="300"/>
        </w:trPr>
        <w:tc>
          <w:tcPr>
            <w:tcW w:w="358" w:type="pct"/>
            <w:tcBorders>
              <w:top w:val="nil"/>
              <w:left w:val="single" w:sz="24" w:space="0" w:color="auto"/>
              <w:bottom w:val="single" w:sz="4" w:space="0" w:color="auto"/>
              <w:right w:val="single" w:sz="4" w:space="0" w:color="auto"/>
            </w:tcBorders>
            <w:shd w:val="clear" w:color="auto" w:fill="auto"/>
            <w:noWrap/>
            <w:vAlign w:val="center"/>
            <w:hideMark/>
          </w:tcPr>
          <w:p w14:paraId="0B8B5E78" w14:textId="77777777" w:rsidR="00785119" w:rsidRPr="003E7F3D" w:rsidRDefault="00785119" w:rsidP="00785119">
            <w:pPr>
              <w:jc w:val="center"/>
              <w:rPr>
                <w:rFonts w:eastAsia="Times New Roman" w:cs="Times New Roman"/>
                <w:color w:val="000000"/>
                <w:sz w:val="22"/>
                <w:szCs w:val="22"/>
              </w:rPr>
            </w:pPr>
            <w:r w:rsidRPr="003E7F3D">
              <w:rPr>
                <w:rFonts w:eastAsia="Times New Roman" w:cs="Times New Roman"/>
                <w:color w:val="000000"/>
                <w:sz w:val="22"/>
                <w:szCs w:val="22"/>
              </w:rPr>
              <w:t>100</w:t>
            </w:r>
          </w:p>
        </w:tc>
        <w:tc>
          <w:tcPr>
            <w:tcW w:w="400" w:type="pct"/>
            <w:tcBorders>
              <w:top w:val="nil"/>
              <w:left w:val="nil"/>
              <w:bottom w:val="single" w:sz="4" w:space="0" w:color="auto"/>
              <w:right w:val="single" w:sz="24" w:space="0" w:color="auto"/>
            </w:tcBorders>
            <w:shd w:val="clear" w:color="auto" w:fill="auto"/>
            <w:noWrap/>
            <w:vAlign w:val="center"/>
            <w:hideMark/>
          </w:tcPr>
          <w:p w14:paraId="7CB3E926" w14:textId="77777777" w:rsidR="00785119" w:rsidRPr="003E7F3D" w:rsidRDefault="00785119" w:rsidP="00785119">
            <w:pPr>
              <w:jc w:val="center"/>
              <w:rPr>
                <w:rFonts w:eastAsia="Times New Roman" w:cs="Times New Roman"/>
                <w:color w:val="000000"/>
                <w:sz w:val="22"/>
                <w:szCs w:val="22"/>
              </w:rPr>
            </w:pPr>
            <w:r w:rsidRPr="003E7F3D">
              <w:rPr>
                <w:rFonts w:eastAsia="Times New Roman" w:cs="Times New Roman"/>
                <w:color w:val="000000"/>
                <w:sz w:val="22"/>
                <w:szCs w:val="22"/>
              </w:rPr>
              <w:t>0</w:t>
            </w:r>
          </w:p>
        </w:tc>
        <w:tc>
          <w:tcPr>
            <w:tcW w:w="414" w:type="pct"/>
            <w:tcBorders>
              <w:top w:val="nil"/>
              <w:left w:val="single" w:sz="24" w:space="0" w:color="auto"/>
              <w:bottom w:val="single" w:sz="4" w:space="0" w:color="auto"/>
              <w:right w:val="single" w:sz="4" w:space="0" w:color="auto"/>
            </w:tcBorders>
            <w:shd w:val="clear" w:color="auto" w:fill="auto"/>
            <w:noWrap/>
            <w:vAlign w:val="bottom"/>
            <w:hideMark/>
          </w:tcPr>
          <w:p w14:paraId="1D04428E" w14:textId="1354148E"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0.3</w:t>
            </w:r>
          </w:p>
        </w:tc>
        <w:tc>
          <w:tcPr>
            <w:tcW w:w="414" w:type="pct"/>
            <w:tcBorders>
              <w:top w:val="nil"/>
              <w:left w:val="nil"/>
              <w:bottom w:val="single" w:sz="4" w:space="0" w:color="auto"/>
              <w:right w:val="single" w:sz="4" w:space="0" w:color="auto"/>
            </w:tcBorders>
            <w:shd w:val="clear" w:color="auto" w:fill="auto"/>
            <w:noWrap/>
            <w:vAlign w:val="bottom"/>
            <w:hideMark/>
          </w:tcPr>
          <w:p w14:paraId="4779FCDB" w14:textId="305998FD"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0.30</w:t>
            </w:r>
          </w:p>
        </w:tc>
        <w:tc>
          <w:tcPr>
            <w:tcW w:w="586" w:type="pct"/>
            <w:tcBorders>
              <w:top w:val="nil"/>
              <w:left w:val="nil"/>
              <w:bottom w:val="single" w:sz="4" w:space="0" w:color="auto"/>
              <w:right w:val="single" w:sz="24" w:space="0" w:color="auto"/>
            </w:tcBorders>
            <w:shd w:val="clear" w:color="auto" w:fill="auto"/>
            <w:noWrap/>
            <w:vAlign w:val="bottom"/>
            <w:hideMark/>
          </w:tcPr>
          <w:p w14:paraId="2DE62B09" w14:textId="550229A6" w:rsidR="00785119" w:rsidRPr="00785119" w:rsidRDefault="00785119" w:rsidP="00785119">
            <w:pPr>
              <w:jc w:val="center"/>
              <w:rPr>
                <w:rFonts w:cs="Times New Roman"/>
                <w:b/>
                <w:color w:val="000000"/>
                <w:sz w:val="22"/>
                <w:szCs w:val="22"/>
              </w:rPr>
            </w:pPr>
            <w:r w:rsidRPr="00785119">
              <w:rPr>
                <w:rFonts w:cs="Times New Roman"/>
                <w:b/>
                <w:color w:val="000000"/>
                <w:sz w:val="22"/>
                <w:szCs w:val="22"/>
              </w:rPr>
              <w:t>0.02</w:t>
            </w:r>
          </w:p>
        </w:tc>
        <w:tc>
          <w:tcPr>
            <w:tcW w:w="414" w:type="pct"/>
            <w:tcBorders>
              <w:top w:val="nil"/>
              <w:left w:val="single" w:sz="24" w:space="0" w:color="auto"/>
              <w:bottom w:val="single" w:sz="4" w:space="0" w:color="auto"/>
              <w:right w:val="single" w:sz="4" w:space="0" w:color="auto"/>
            </w:tcBorders>
            <w:shd w:val="clear" w:color="auto" w:fill="auto"/>
            <w:noWrap/>
            <w:vAlign w:val="bottom"/>
            <w:hideMark/>
          </w:tcPr>
          <w:p w14:paraId="720DCB10" w14:textId="7BFFA774"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1.87</w:t>
            </w:r>
          </w:p>
        </w:tc>
        <w:tc>
          <w:tcPr>
            <w:tcW w:w="414" w:type="pct"/>
            <w:tcBorders>
              <w:top w:val="nil"/>
              <w:left w:val="nil"/>
              <w:bottom w:val="single" w:sz="4" w:space="0" w:color="auto"/>
              <w:right w:val="single" w:sz="4" w:space="0" w:color="auto"/>
            </w:tcBorders>
            <w:shd w:val="clear" w:color="auto" w:fill="auto"/>
            <w:noWrap/>
            <w:vAlign w:val="bottom"/>
            <w:hideMark/>
          </w:tcPr>
          <w:p w14:paraId="16341A01" w14:textId="291C8D15"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2</w:t>
            </w:r>
          </w:p>
        </w:tc>
        <w:tc>
          <w:tcPr>
            <w:tcW w:w="586" w:type="pct"/>
            <w:tcBorders>
              <w:top w:val="nil"/>
              <w:left w:val="nil"/>
              <w:bottom w:val="single" w:sz="4" w:space="0" w:color="auto"/>
              <w:right w:val="single" w:sz="24" w:space="0" w:color="auto"/>
            </w:tcBorders>
            <w:shd w:val="clear" w:color="auto" w:fill="auto"/>
            <w:noWrap/>
            <w:vAlign w:val="bottom"/>
            <w:hideMark/>
          </w:tcPr>
          <w:p w14:paraId="67D64F22" w14:textId="5AFC2B6A" w:rsidR="00785119" w:rsidRPr="00785119" w:rsidRDefault="00785119" w:rsidP="00785119">
            <w:pPr>
              <w:jc w:val="center"/>
              <w:rPr>
                <w:rFonts w:cs="Times New Roman"/>
                <w:b/>
                <w:color w:val="00B050"/>
                <w:sz w:val="22"/>
                <w:szCs w:val="22"/>
              </w:rPr>
            </w:pPr>
            <w:r w:rsidRPr="00785119">
              <w:rPr>
                <w:rFonts w:cs="Times New Roman"/>
                <w:b/>
                <w:color w:val="000000"/>
                <w:sz w:val="22"/>
                <w:szCs w:val="22"/>
              </w:rPr>
              <w:t>0.32</w:t>
            </w:r>
          </w:p>
        </w:tc>
        <w:tc>
          <w:tcPr>
            <w:tcW w:w="362" w:type="pct"/>
            <w:tcBorders>
              <w:top w:val="nil"/>
              <w:left w:val="single" w:sz="24" w:space="0" w:color="auto"/>
              <w:bottom w:val="single" w:sz="4" w:space="0" w:color="auto"/>
              <w:right w:val="single" w:sz="4" w:space="0" w:color="auto"/>
            </w:tcBorders>
            <w:shd w:val="clear" w:color="auto" w:fill="auto"/>
            <w:noWrap/>
            <w:vAlign w:val="bottom"/>
            <w:hideMark/>
          </w:tcPr>
          <w:p w14:paraId="23A6C317" w14:textId="6D14AA20"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0.02</w:t>
            </w:r>
          </w:p>
        </w:tc>
        <w:tc>
          <w:tcPr>
            <w:tcW w:w="361" w:type="pct"/>
            <w:tcBorders>
              <w:top w:val="nil"/>
              <w:left w:val="nil"/>
              <w:bottom w:val="single" w:sz="4" w:space="0" w:color="auto"/>
              <w:right w:val="single" w:sz="4" w:space="0" w:color="auto"/>
            </w:tcBorders>
            <w:shd w:val="clear" w:color="auto" w:fill="auto"/>
            <w:noWrap/>
            <w:vAlign w:val="bottom"/>
            <w:hideMark/>
          </w:tcPr>
          <w:p w14:paraId="4F9706DF" w14:textId="4FDA42B3"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0</w:t>
            </w:r>
          </w:p>
        </w:tc>
        <w:tc>
          <w:tcPr>
            <w:tcW w:w="689" w:type="pct"/>
            <w:tcBorders>
              <w:top w:val="nil"/>
              <w:left w:val="nil"/>
              <w:bottom w:val="single" w:sz="4" w:space="0" w:color="auto"/>
              <w:right w:val="single" w:sz="24" w:space="0" w:color="auto"/>
            </w:tcBorders>
            <w:shd w:val="clear" w:color="auto" w:fill="auto"/>
            <w:noWrap/>
            <w:vAlign w:val="bottom"/>
            <w:hideMark/>
          </w:tcPr>
          <w:p w14:paraId="6FEF77B8" w14:textId="52AD5C80" w:rsidR="00785119" w:rsidRPr="00785119" w:rsidRDefault="00785119" w:rsidP="00785119">
            <w:pPr>
              <w:jc w:val="center"/>
              <w:rPr>
                <w:rFonts w:eastAsia="Times New Roman" w:cs="Times New Roman"/>
                <w:b/>
                <w:color w:val="00B050"/>
                <w:sz w:val="22"/>
                <w:szCs w:val="22"/>
              </w:rPr>
            </w:pPr>
            <w:r w:rsidRPr="00785119">
              <w:rPr>
                <w:rFonts w:cs="Times New Roman"/>
                <w:b/>
                <w:color w:val="000000"/>
                <w:sz w:val="22"/>
                <w:szCs w:val="22"/>
              </w:rPr>
              <w:t>0.02</w:t>
            </w:r>
          </w:p>
        </w:tc>
      </w:tr>
      <w:tr w:rsidR="00785119" w:rsidRPr="003E7F3D" w14:paraId="2DE670BC" w14:textId="77777777" w:rsidTr="00785119">
        <w:trPr>
          <w:trHeight w:val="300"/>
        </w:trPr>
        <w:tc>
          <w:tcPr>
            <w:tcW w:w="358" w:type="pct"/>
            <w:tcBorders>
              <w:top w:val="nil"/>
              <w:left w:val="single" w:sz="24" w:space="0" w:color="auto"/>
              <w:bottom w:val="single" w:sz="4" w:space="0" w:color="auto"/>
              <w:right w:val="single" w:sz="4" w:space="0" w:color="auto"/>
            </w:tcBorders>
            <w:shd w:val="clear" w:color="auto" w:fill="auto"/>
            <w:noWrap/>
            <w:vAlign w:val="center"/>
            <w:hideMark/>
          </w:tcPr>
          <w:p w14:paraId="73278F01" w14:textId="77777777" w:rsidR="00785119" w:rsidRPr="003E7F3D" w:rsidRDefault="00785119" w:rsidP="00785119">
            <w:pPr>
              <w:jc w:val="center"/>
              <w:rPr>
                <w:rFonts w:eastAsia="Times New Roman" w:cs="Times New Roman"/>
                <w:color w:val="000000"/>
                <w:sz w:val="22"/>
                <w:szCs w:val="22"/>
              </w:rPr>
            </w:pPr>
            <w:r w:rsidRPr="003E7F3D">
              <w:rPr>
                <w:rFonts w:eastAsia="Times New Roman" w:cs="Times New Roman"/>
                <w:color w:val="000000"/>
                <w:sz w:val="22"/>
                <w:szCs w:val="22"/>
              </w:rPr>
              <w:t>1</w:t>
            </w:r>
          </w:p>
        </w:tc>
        <w:tc>
          <w:tcPr>
            <w:tcW w:w="400" w:type="pct"/>
            <w:tcBorders>
              <w:top w:val="nil"/>
              <w:left w:val="nil"/>
              <w:bottom w:val="single" w:sz="4" w:space="0" w:color="auto"/>
              <w:right w:val="single" w:sz="24" w:space="0" w:color="auto"/>
            </w:tcBorders>
            <w:shd w:val="clear" w:color="auto" w:fill="auto"/>
            <w:noWrap/>
            <w:vAlign w:val="center"/>
            <w:hideMark/>
          </w:tcPr>
          <w:p w14:paraId="4FA606E8" w14:textId="1362B3FD" w:rsidR="00785119" w:rsidRPr="003E7F3D" w:rsidRDefault="00785119" w:rsidP="00785119">
            <w:pPr>
              <w:jc w:val="center"/>
              <w:rPr>
                <w:rFonts w:eastAsia="Times New Roman" w:cs="Times New Roman"/>
                <w:color w:val="000000"/>
                <w:sz w:val="22"/>
                <w:szCs w:val="22"/>
              </w:rPr>
            </w:pPr>
            <w:r>
              <w:rPr>
                <w:rFonts w:eastAsia="Times New Roman" w:cs="Times New Roman"/>
                <w:color w:val="000000"/>
                <w:sz w:val="22"/>
                <w:szCs w:val="22"/>
              </w:rPr>
              <w:t>0.01</w:t>
            </w:r>
          </w:p>
        </w:tc>
        <w:tc>
          <w:tcPr>
            <w:tcW w:w="414" w:type="pct"/>
            <w:tcBorders>
              <w:top w:val="nil"/>
              <w:left w:val="single" w:sz="24" w:space="0" w:color="auto"/>
              <w:bottom w:val="single" w:sz="4" w:space="0" w:color="auto"/>
              <w:right w:val="single" w:sz="4" w:space="0" w:color="auto"/>
            </w:tcBorders>
            <w:shd w:val="clear" w:color="auto" w:fill="auto"/>
            <w:noWrap/>
            <w:vAlign w:val="bottom"/>
            <w:hideMark/>
          </w:tcPr>
          <w:p w14:paraId="2F63E1B3" w14:textId="0D099E1B"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58.5</w:t>
            </w:r>
          </w:p>
        </w:tc>
        <w:tc>
          <w:tcPr>
            <w:tcW w:w="414" w:type="pct"/>
            <w:tcBorders>
              <w:top w:val="nil"/>
              <w:left w:val="nil"/>
              <w:bottom w:val="single" w:sz="4" w:space="0" w:color="auto"/>
              <w:right w:val="single" w:sz="4" w:space="0" w:color="auto"/>
            </w:tcBorders>
            <w:shd w:val="clear" w:color="auto" w:fill="auto"/>
            <w:noWrap/>
            <w:vAlign w:val="bottom"/>
            <w:hideMark/>
          </w:tcPr>
          <w:p w14:paraId="25D66DB1" w14:textId="2472566D"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45.26</w:t>
            </w:r>
          </w:p>
        </w:tc>
        <w:tc>
          <w:tcPr>
            <w:tcW w:w="586" w:type="pct"/>
            <w:tcBorders>
              <w:top w:val="nil"/>
              <w:left w:val="nil"/>
              <w:bottom w:val="single" w:sz="4" w:space="0" w:color="auto"/>
              <w:right w:val="single" w:sz="24" w:space="0" w:color="auto"/>
            </w:tcBorders>
            <w:shd w:val="clear" w:color="auto" w:fill="auto"/>
            <w:noWrap/>
            <w:vAlign w:val="bottom"/>
            <w:hideMark/>
          </w:tcPr>
          <w:p w14:paraId="2E3AD4BA" w14:textId="791528F4" w:rsidR="00785119" w:rsidRPr="00785119" w:rsidRDefault="00785119" w:rsidP="00785119">
            <w:pPr>
              <w:jc w:val="center"/>
              <w:rPr>
                <w:rFonts w:cs="Times New Roman"/>
                <w:b/>
                <w:color w:val="00B050"/>
                <w:sz w:val="22"/>
                <w:szCs w:val="22"/>
              </w:rPr>
            </w:pPr>
            <w:r w:rsidRPr="00785119">
              <w:rPr>
                <w:rFonts w:cs="Times New Roman"/>
                <w:b/>
                <w:color w:val="000000"/>
                <w:sz w:val="22"/>
                <w:szCs w:val="22"/>
              </w:rPr>
              <w:t>13.21</w:t>
            </w:r>
          </w:p>
        </w:tc>
        <w:tc>
          <w:tcPr>
            <w:tcW w:w="414" w:type="pct"/>
            <w:tcBorders>
              <w:top w:val="nil"/>
              <w:left w:val="single" w:sz="24" w:space="0" w:color="auto"/>
              <w:bottom w:val="single" w:sz="4" w:space="0" w:color="auto"/>
              <w:right w:val="single" w:sz="4" w:space="0" w:color="auto"/>
            </w:tcBorders>
            <w:shd w:val="clear" w:color="auto" w:fill="auto"/>
            <w:noWrap/>
            <w:vAlign w:val="bottom"/>
            <w:hideMark/>
          </w:tcPr>
          <w:p w14:paraId="21FFAA9B" w14:textId="5F488D13"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91.62</w:t>
            </w:r>
          </w:p>
        </w:tc>
        <w:tc>
          <w:tcPr>
            <w:tcW w:w="414" w:type="pct"/>
            <w:tcBorders>
              <w:top w:val="nil"/>
              <w:left w:val="nil"/>
              <w:bottom w:val="single" w:sz="4" w:space="0" w:color="auto"/>
              <w:right w:val="single" w:sz="4" w:space="0" w:color="auto"/>
            </w:tcBorders>
            <w:shd w:val="clear" w:color="auto" w:fill="auto"/>
            <w:noWrap/>
            <w:vAlign w:val="bottom"/>
            <w:hideMark/>
          </w:tcPr>
          <w:p w14:paraId="6840B746" w14:textId="5938B419"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88</w:t>
            </w:r>
          </w:p>
        </w:tc>
        <w:tc>
          <w:tcPr>
            <w:tcW w:w="586" w:type="pct"/>
            <w:tcBorders>
              <w:top w:val="nil"/>
              <w:left w:val="nil"/>
              <w:bottom w:val="single" w:sz="4" w:space="0" w:color="auto"/>
              <w:right w:val="single" w:sz="24" w:space="0" w:color="auto"/>
            </w:tcBorders>
            <w:shd w:val="clear" w:color="auto" w:fill="auto"/>
            <w:noWrap/>
            <w:vAlign w:val="bottom"/>
            <w:hideMark/>
          </w:tcPr>
          <w:p w14:paraId="15C3F6C3" w14:textId="1D7B780C" w:rsidR="00785119" w:rsidRPr="00785119" w:rsidRDefault="00785119" w:rsidP="00785119">
            <w:pPr>
              <w:jc w:val="center"/>
              <w:rPr>
                <w:rFonts w:cs="Times New Roman"/>
                <w:b/>
                <w:color w:val="00B050"/>
                <w:sz w:val="22"/>
                <w:szCs w:val="22"/>
              </w:rPr>
            </w:pPr>
            <w:r w:rsidRPr="00785119">
              <w:rPr>
                <w:rFonts w:cs="Times New Roman"/>
                <w:b/>
                <w:color w:val="000000"/>
                <w:sz w:val="22"/>
                <w:szCs w:val="22"/>
              </w:rPr>
              <w:t>3.19</w:t>
            </w:r>
          </w:p>
        </w:tc>
        <w:tc>
          <w:tcPr>
            <w:tcW w:w="362" w:type="pct"/>
            <w:tcBorders>
              <w:top w:val="nil"/>
              <w:left w:val="single" w:sz="24" w:space="0" w:color="auto"/>
              <w:bottom w:val="single" w:sz="4" w:space="0" w:color="auto"/>
              <w:right w:val="single" w:sz="4" w:space="0" w:color="auto"/>
            </w:tcBorders>
            <w:shd w:val="clear" w:color="auto" w:fill="auto"/>
            <w:noWrap/>
            <w:vAlign w:val="bottom"/>
            <w:hideMark/>
          </w:tcPr>
          <w:p w14:paraId="19DE53C2" w14:textId="6CF3B17B"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0.17</w:t>
            </w:r>
          </w:p>
        </w:tc>
        <w:tc>
          <w:tcPr>
            <w:tcW w:w="361" w:type="pct"/>
            <w:tcBorders>
              <w:top w:val="nil"/>
              <w:left w:val="nil"/>
              <w:bottom w:val="single" w:sz="4" w:space="0" w:color="auto"/>
              <w:right w:val="single" w:sz="4" w:space="0" w:color="auto"/>
            </w:tcBorders>
            <w:shd w:val="clear" w:color="auto" w:fill="auto"/>
            <w:noWrap/>
            <w:vAlign w:val="bottom"/>
            <w:hideMark/>
          </w:tcPr>
          <w:p w14:paraId="014006CF" w14:textId="1F9B3722"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0</w:t>
            </w:r>
          </w:p>
        </w:tc>
        <w:tc>
          <w:tcPr>
            <w:tcW w:w="689" w:type="pct"/>
            <w:tcBorders>
              <w:top w:val="nil"/>
              <w:left w:val="nil"/>
              <w:bottom w:val="single" w:sz="4" w:space="0" w:color="auto"/>
              <w:right w:val="single" w:sz="24" w:space="0" w:color="auto"/>
            </w:tcBorders>
            <w:shd w:val="clear" w:color="auto" w:fill="auto"/>
            <w:noWrap/>
            <w:vAlign w:val="bottom"/>
            <w:hideMark/>
          </w:tcPr>
          <w:p w14:paraId="1051D1B3" w14:textId="29DDC873" w:rsidR="00785119" w:rsidRPr="00785119" w:rsidRDefault="00785119" w:rsidP="00785119">
            <w:pPr>
              <w:jc w:val="center"/>
              <w:rPr>
                <w:rFonts w:eastAsia="Times New Roman" w:cs="Times New Roman"/>
                <w:b/>
                <w:color w:val="00B050"/>
                <w:sz w:val="22"/>
                <w:szCs w:val="22"/>
              </w:rPr>
            </w:pPr>
            <w:r w:rsidRPr="00785119">
              <w:rPr>
                <w:rFonts w:cs="Times New Roman"/>
                <w:b/>
                <w:color w:val="000000"/>
                <w:sz w:val="22"/>
                <w:szCs w:val="22"/>
              </w:rPr>
              <w:t>0.08</w:t>
            </w:r>
          </w:p>
        </w:tc>
      </w:tr>
      <w:tr w:rsidR="00785119" w:rsidRPr="003E7F3D" w14:paraId="6E7BC231" w14:textId="77777777" w:rsidTr="00785119">
        <w:trPr>
          <w:trHeight w:val="300"/>
        </w:trPr>
        <w:tc>
          <w:tcPr>
            <w:tcW w:w="358" w:type="pct"/>
            <w:tcBorders>
              <w:top w:val="nil"/>
              <w:left w:val="single" w:sz="24" w:space="0" w:color="auto"/>
              <w:bottom w:val="single" w:sz="4" w:space="0" w:color="auto"/>
              <w:right w:val="single" w:sz="4" w:space="0" w:color="auto"/>
            </w:tcBorders>
            <w:shd w:val="clear" w:color="auto" w:fill="auto"/>
            <w:noWrap/>
            <w:vAlign w:val="center"/>
            <w:hideMark/>
          </w:tcPr>
          <w:p w14:paraId="7C7F9DD1" w14:textId="77777777" w:rsidR="00785119" w:rsidRPr="003E7F3D" w:rsidRDefault="00785119" w:rsidP="00785119">
            <w:pPr>
              <w:jc w:val="center"/>
              <w:rPr>
                <w:rFonts w:eastAsia="Times New Roman" w:cs="Times New Roman"/>
                <w:color w:val="000000"/>
                <w:sz w:val="22"/>
                <w:szCs w:val="22"/>
              </w:rPr>
            </w:pPr>
            <w:r w:rsidRPr="003E7F3D">
              <w:rPr>
                <w:rFonts w:eastAsia="Times New Roman" w:cs="Times New Roman"/>
                <w:color w:val="000000"/>
                <w:sz w:val="22"/>
                <w:szCs w:val="22"/>
              </w:rPr>
              <w:t>1</w:t>
            </w:r>
          </w:p>
        </w:tc>
        <w:tc>
          <w:tcPr>
            <w:tcW w:w="400" w:type="pct"/>
            <w:tcBorders>
              <w:top w:val="nil"/>
              <w:left w:val="nil"/>
              <w:bottom w:val="single" w:sz="4" w:space="0" w:color="auto"/>
              <w:right w:val="single" w:sz="24" w:space="0" w:color="auto"/>
            </w:tcBorders>
            <w:shd w:val="clear" w:color="auto" w:fill="auto"/>
            <w:noWrap/>
            <w:vAlign w:val="center"/>
            <w:hideMark/>
          </w:tcPr>
          <w:p w14:paraId="46D6685A" w14:textId="1BC35459" w:rsidR="00785119" w:rsidRPr="003E7F3D" w:rsidRDefault="00785119" w:rsidP="00785119">
            <w:pPr>
              <w:jc w:val="center"/>
              <w:rPr>
                <w:rFonts w:eastAsia="Times New Roman" w:cs="Times New Roman"/>
                <w:color w:val="000000"/>
                <w:sz w:val="22"/>
                <w:szCs w:val="22"/>
              </w:rPr>
            </w:pPr>
            <w:r>
              <w:rPr>
                <w:rFonts w:eastAsia="Times New Roman" w:cs="Times New Roman"/>
                <w:color w:val="000000"/>
                <w:sz w:val="22"/>
                <w:szCs w:val="22"/>
              </w:rPr>
              <w:t>0.1</w:t>
            </w:r>
          </w:p>
        </w:tc>
        <w:tc>
          <w:tcPr>
            <w:tcW w:w="414" w:type="pct"/>
            <w:tcBorders>
              <w:top w:val="nil"/>
              <w:left w:val="single" w:sz="24" w:space="0" w:color="auto"/>
              <w:bottom w:val="single" w:sz="4" w:space="0" w:color="auto"/>
              <w:right w:val="single" w:sz="4" w:space="0" w:color="auto"/>
            </w:tcBorders>
            <w:shd w:val="clear" w:color="auto" w:fill="auto"/>
            <w:noWrap/>
            <w:vAlign w:val="bottom"/>
            <w:hideMark/>
          </w:tcPr>
          <w:p w14:paraId="2A6E2BE0" w14:textId="053A8FA5"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66.7</w:t>
            </w:r>
          </w:p>
        </w:tc>
        <w:tc>
          <w:tcPr>
            <w:tcW w:w="414" w:type="pct"/>
            <w:tcBorders>
              <w:top w:val="nil"/>
              <w:left w:val="nil"/>
              <w:bottom w:val="single" w:sz="4" w:space="0" w:color="auto"/>
              <w:right w:val="single" w:sz="4" w:space="0" w:color="auto"/>
            </w:tcBorders>
            <w:shd w:val="clear" w:color="auto" w:fill="auto"/>
            <w:noWrap/>
            <w:vAlign w:val="bottom"/>
            <w:hideMark/>
          </w:tcPr>
          <w:p w14:paraId="5F95E86B" w14:textId="0C48A7DE"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43.36</w:t>
            </w:r>
          </w:p>
        </w:tc>
        <w:tc>
          <w:tcPr>
            <w:tcW w:w="586" w:type="pct"/>
            <w:tcBorders>
              <w:top w:val="nil"/>
              <w:left w:val="nil"/>
              <w:bottom w:val="single" w:sz="4" w:space="0" w:color="auto"/>
              <w:right w:val="single" w:sz="24" w:space="0" w:color="auto"/>
            </w:tcBorders>
            <w:shd w:val="clear" w:color="auto" w:fill="auto"/>
            <w:noWrap/>
            <w:vAlign w:val="bottom"/>
            <w:hideMark/>
          </w:tcPr>
          <w:p w14:paraId="15024BFB" w14:textId="2F3870CE" w:rsidR="00785119" w:rsidRPr="00785119" w:rsidRDefault="00785119" w:rsidP="00785119">
            <w:pPr>
              <w:jc w:val="center"/>
              <w:rPr>
                <w:rFonts w:cs="Times New Roman"/>
                <w:b/>
                <w:color w:val="00B050"/>
                <w:sz w:val="22"/>
                <w:szCs w:val="22"/>
              </w:rPr>
            </w:pPr>
            <w:r w:rsidRPr="00785119">
              <w:rPr>
                <w:rFonts w:cs="Times New Roman"/>
                <w:b/>
                <w:color w:val="000000"/>
                <w:sz w:val="22"/>
                <w:szCs w:val="22"/>
              </w:rPr>
              <w:t>23.32</w:t>
            </w:r>
          </w:p>
        </w:tc>
        <w:tc>
          <w:tcPr>
            <w:tcW w:w="414" w:type="pct"/>
            <w:tcBorders>
              <w:top w:val="nil"/>
              <w:left w:val="single" w:sz="24" w:space="0" w:color="auto"/>
              <w:bottom w:val="single" w:sz="4" w:space="0" w:color="auto"/>
              <w:right w:val="single" w:sz="4" w:space="0" w:color="auto"/>
            </w:tcBorders>
            <w:shd w:val="clear" w:color="auto" w:fill="auto"/>
            <w:noWrap/>
            <w:vAlign w:val="bottom"/>
            <w:hideMark/>
          </w:tcPr>
          <w:p w14:paraId="1429A05F" w14:textId="45D9E0B3"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93.92</w:t>
            </w:r>
          </w:p>
        </w:tc>
        <w:tc>
          <w:tcPr>
            <w:tcW w:w="414" w:type="pct"/>
            <w:tcBorders>
              <w:top w:val="nil"/>
              <w:left w:val="nil"/>
              <w:bottom w:val="single" w:sz="4" w:space="0" w:color="auto"/>
              <w:right w:val="single" w:sz="4" w:space="0" w:color="auto"/>
            </w:tcBorders>
            <w:shd w:val="clear" w:color="auto" w:fill="auto"/>
            <w:noWrap/>
            <w:vAlign w:val="bottom"/>
            <w:hideMark/>
          </w:tcPr>
          <w:p w14:paraId="1BFA1B3B" w14:textId="2F73881B"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82</w:t>
            </w:r>
          </w:p>
        </w:tc>
        <w:tc>
          <w:tcPr>
            <w:tcW w:w="586" w:type="pct"/>
            <w:tcBorders>
              <w:top w:val="nil"/>
              <w:left w:val="nil"/>
              <w:bottom w:val="single" w:sz="4" w:space="0" w:color="auto"/>
              <w:right w:val="single" w:sz="24" w:space="0" w:color="auto"/>
            </w:tcBorders>
            <w:shd w:val="clear" w:color="auto" w:fill="auto"/>
            <w:noWrap/>
            <w:vAlign w:val="bottom"/>
            <w:hideMark/>
          </w:tcPr>
          <w:p w14:paraId="64F35B2E" w14:textId="7487ABF4" w:rsidR="00785119" w:rsidRPr="00785119" w:rsidRDefault="00785119" w:rsidP="00785119">
            <w:pPr>
              <w:jc w:val="center"/>
              <w:rPr>
                <w:rFonts w:cs="Times New Roman"/>
                <w:b/>
                <w:color w:val="00B050"/>
                <w:sz w:val="22"/>
                <w:szCs w:val="22"/>
              </w:rPr>
            </w:pPr>
            <w:r w:rsidRPr="00785119">
              <w:rPr>
                <w:rFonts w:cs="Times New Roman"/>
                <w:b/>
                <w:color w:val="000000"/>
                <w:sz w:val="22"/>
                <w:szCs w:val="22"/>
              </w:rPr>
              <w:t>11.68</w:t>
            </w:r>
          </w:p>
        </w:tc>
        <w:tc>
          <w:tcPr>
            <w:tcW w:w="362" w:type="pct"/>
            <w:tcBorders>
              <w:top w:val="nil"/>
              <w:left w:val="single" w:sz="24" w:space="0" w:color="auto"/>
              <w:bottom w:val="single" w:sz="4" w:space="0" w:color="auto"/>
              <w:right w:val="single" w:sz="4" w:space="0" w:color="auto"/>
            </w:tcBorders>
            <w:shd w:val="clear" w:color="auto" w:fill="auto"/>
            <w:noWrap/>
            <w:vAlign w:val="bottom"/>
            <w:hideMark/>
          </w:tcPr>
          <w:p w14:paraId="66FDEF1E" w14:textId="10C66C16"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0.09</w:t>
            </w:r>
          </w:p>
        </w:tc>
        <w:tc>
          <w:tcPr>
            <w:tcW w:w="361" w:type="pct"/>
            <w:tcBorders>
              <w:top w:val="nil"/>
              <w:left w:val="nil"/>
              <w:bottom w:val="single" w:sz="4" w:space="0" w:color="auto"/>
              <w:right w:val="single" w:sz="4" w:space="0" w:color="auto"/>
            </w:tcBorders>
            <w:shd w:val="clear" w:color="auto" w:fill="auto"/>
            <w:noWrap/>
            <w:vAlign w:val="bottom"/>
            <w:hideMark/>
          </w:tcPr>
          <w:p w14:paraId="36CB31F5" w14:textId="0DF8D4A4"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0</w:t>
            </w:r>
          </w:p>
        </w:tc>
        <w:tc>
          <w:tcPr>
            <w:tcW w:w="689" w:type="pct"/>
            <w:tcBorders>
              <w:top w:val="nil"/>
              <w:left w:val="nil"/>
              <w:bottom w:val="single" w:sz="4" w:space="0" w:color="auto"/>
              <w:right w:val="single" w:sz="24" w:space="0" w:color="auto"/>
            </w:tcBorders>
            <w:shd w:val="clear" w:color="auto" w:fill="auto"/>
            <w:noWrap/>
            <w:vAlign w:val="bottom"/>
            <w:hideMark/>
          </w:tcPr>
          <w:p w14:paraId="2C485899" w14:textId="22E5E0F0" w:rsidR="00785119" w:rsidRPr="00785119" w:rsidRDefault="00785119" w:rsidP="00785119">
            <w:pPr>
              <w:jc w:val="center"/>
              <w:rPr>
                <w:rFonts w:eastAsia="Times New Roman" w:cs="Times New Roman"/>
                <w:b/>
                <w:color w:val="00B050"/>
                <w:sz w:val="22"/>
                <w:szCs w:val="22"/>
              </w:rPr>
            </w:pPr>
            <w:r w:rsidRPr="00785119">
              <w:rPr>
                <w:rFonts w:cs="Times New Roman"/>
                <w:b/>
                <w:color w:val="000000"/>
                <w:sz w:val="22"/>
                <w:szCs w:val="22"/>
              </w:rPr>
              <w:t>0.08</w:t>
            </w:r>
          </w:p>
        </w:tc>
      </w:tr>
      <w:tr w:rsidR="00785119" w:rsidRPr="003E7F3D" w14:paraId="57055565" w14:textId="77777777" w:rsidTr="00785119">
        <w:trPr>
          <w:trHeight w:val="300"/>
        </w:trPr>
        <w:tc>
          <w:tcPr>
            <w:tcW w:w="358" w:type="pct"/>
            <w:tcBorders>
              <w:top w:val="nil"/>
              <w:left w:val="single" w:sz="24" w:space="0" w:color="auto"/>
              <w:bottom w:val="single" w:sz="4" w:space="0" w:color="auto"/>
              <w:right w:val="single" w:sz="4" w:space="0" w:color="auto"/>
            </w:tcBorders>
            <w:shd w:val="clear" w:color="auto" w:fill="auto"/>
            <w:noWrap/>
            <w:vAlign w:val="center"/>
          </w:tcPr>
          <w:p w14:paraId="67BB0C20" w14:textId="5BC9BB42" w:rsidR="00785119" w:rsidRPr="003E7F3D" w:rsidRDefault="00785119" w:rsidP="00785119">
            <w:pPr>
              <w:jc w:val="center"/>
              <w:rPr>
                <w:rFonts w:eastAsia="Times New Roman" w:cs="Times New Roman"/>
                <w:color w:val="000000"/>
                <w:sz w:val="22"/>
                <w:szCs w:val="22"/>
              </w:rPr>
            </w:pPr>
            <w:r w:rsidRPr="003E7F3D">
              <w:rPr>
                <w:rFonts w:eastAsia="Times New Roman" w:cs="Times New Roman"/>
                <w:color w:val="000000"/>
                <w:sz w:val="22"/>
                <w:szCs w:val="22"/>
              </w:rPr>
              <w:t>1</w:t>
            </w:r>
          </w:p>
        </w:tc>
        <w:tc>
          <w:tcPr>
            <w:tcW w:w="400" w:type="pct"/>
            <w:tcBorders>
              <w:top w:val="nil"/>
              <w:left w:val="nil"/>
              <w:bottom w:val="single" w:sz="4" w:space="0" w:color="auto"/>
              <w:right w:val="single" w:sz="24" w:space="0" w:color="auto"/>
            </w:tcBorders>
            <w:shd w:val="clear" w:color="auto" w:fill="auto"/>
            <w:noWrap/>
            <w:vAlign w:val="center"/>
          </w:tcPr>
          <w:p w14:paraId="0DCD1E77" w14:textId="3C151DE8" w:rsidR="00785119" w:rsidRPr="003E7F3D" w:rsidRDefault="00785119" w:rsidP="00785119">
            <w:pPr>
              <w:jc w:val="center"/>
              <w:rPr>
                <w:rFonts w:eastAsia="Times New Roman" w:cs="Times New Roman"/>
                <w:color w:val="000000"/>
                <w:sz w:val="22"/>
                <w:szCs w:val="22"/>
              </w:rPr>
            </w:pPr>
            <w:r>
              <w:rPr>
                <w:rFonts w:eastAsia="Times New Roman" w:cs="Times New Roman"/>
                <w:color w:val="000000"/>
                <w:sz w:val="22"/>
                <w:szCs w:val="22"/>
              </w:rPr>
              <w:t>1</w:t>
            </w:r>
          </w:p>
        </w:tc>
        <w:tc>
          <w:tcPr>
            <w:tcW w:w="414" w:type="pct"/>
            <w:tcBorders>
              <w:top w:val="nil"/>
              <w:left w:val="single" w:sz="24" w:space="0" w:color="auto"/>
              <w:bottom w:val="single" w:sz="4" w:space="0" w:color="auto"/>
              <w:right w:val="single" w:sz="4" w:space="0" w:color="auto"/>
            </w:tcBorders>
            <w:shd w:val="clear" w:color="auto" w:fill="auto"/>
            <w:noWrap/>
            <w:vAlign w:val="bottom"/>
          </w:tcPr>
          <w:p w14:paraId="111671DB" w14:textId="6D098E93"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14.9</w:t>
            </w:r>
          </w:p>
        </w:tc>
        <w:tc>
          <w:tcPr>
            <w:tcW w:w="414" w:type="pct"/>
            <w:tcBorders>
              <w:top w:val="nil"/>
              <w:left w:val="nil"/>
              <w:bottom w:val="single" w:sz="4" w:space="0" w:color="auto"/>
              <w:right w:val="single" w:sz="4" w:space="0" w:color="auto"/>
            </w:tcBorders>
            <w:shd w:val="clear" w:color="auto" w:fill="auto"/>
            <w:noWrap/>
            <w:vAlign w:val="bottom"/>
          </w:tcPr>
          <w:p w14:paraId="251AA1FF" w14:textId="469CF0B6"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5.09</w:t>
            </w:r>
          </w:p>
        </w:tc>
        <w:tc>
          <w:tcPr>
            <w:tcW w:w="586" w:type="pct"/>
            <w:tcBorders>
              <w:top w:val="nil"/>
              <w:left w:val="nil"/>
              <w:bottom w:val="single" w:sz="4" w:space="0" w:color="auto"/>
              <w:right w:val="single" w:sz="24" w:space="0" w:color="auto"/>
            </w:tcBorders>
            <w:shd w:val="clear" w:color="auto" w:fill="auto"/>
            <w:noWrap/>
            <w:vAlign w:val="bottom"/>
          </w:tcPr>
          <w:p w14:paraId="09C57966" w14:textId="4E53BE51" w:rsidR="00785119" w:rsidRPr="00785119" w:rsidRDefault="00785119" w:rsidP="00785119">
            <w:pPr>
              <w:jc w:val="center"/>
              <w:rPr>
                <w:rFonts w:cs="Times New Roman"/>
                <w:b/>
                <w:color w:val="00B050"/>
                <w:sz w:val="22"/>
                <w:szCs w:val="22"/>
              </w:rPr>
            </w:pPr>
            <w:r w:rsidRPr="00785119">
              <w:rPr>
                <w:rFonts w:cs="Times New Roman"/>
                <w:b/>
                <w:color w:val="000000"/>
                <w:sz w:val="22"/>
                <w:szCs w:val="22"/>
              </w:rPr>
              <w:t>9.80</w:t>
            </w:r>
          </w:p>
        </w:tc>
        <w:tc>
          <w:tcPr>
            <w:tcW w:w="414" w:type="pct"/>
            <w:tcBorders>
              <w:top w:val="nil"/>
              <w:left w:val="single" w:sz="24" w:space="0" w:color="auto"/>
              <w:bottom w:val="single" w:sz="4" w:space="0" w:color="auto"/>
              <w:right w:val="single" w:sz="4" w:space="0" w:color="auto"/>
            </w:tcBorders>
            <w:shd w:val="clear" w:color="auto" w:fill="auto"/>
            <w:noWrap/>
            <w:vAlign w:val="bottom"/>
          </w:tcPr>
          <w:p w14:paraId="77CEF5A6" w14:textId="4137516A"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23.96</w:t>
            </w:r>
          </w:p>
        </w:tc>
        <w:tc>
          <w:tcPr>
            <w:tcW w:w="414" w:type="pct"/>
            <w:tcBorders>
              <w:top w:val="nil"/>
              <w:left w:val="nil"/>
              <w:bottom w:val="single" w:sz="4" w:space="0" w:color="auto"/>
              <w:right w:val="single" w:sz="4" w:space="0" w:color="auto"/>
            </w:tcBorders>
            <w:shd w:val="clear" w:color="auto" w:fill="auto"/>
            <w:noWrap/>
            <w:vAlign w:val="bottom"/>
          </w:tcPr>
          <w:p w14:paraId="59B2D8F7" w14:textId="31831A74"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22</w:t>
            </w:r>
          </w:p>
        </w:tc>
        <w:tc>
          <w:tcPr>
            <w:tcW w:w="586" w:type="pct"/>
            <w:tcBorders>
              <w:top w:val="nil"/>
              <w:left w:val="nil"/>
              <w:bottom w:val="single" w:sz="4" w:space="0" w:color="auto"/>
              <w:right w:val="single" w:sz="24" w:space="0" w:color="auto"/>
            </w:tcBorders>
            <w:shd w:val="clear" w:color="auto" w:fill="auto"/>
            <w:noWrap/>
            <w:vAlign w:val="bottom"/>
          </w:tcPr>
          <w:p w14:paraId="3D3A58B8" w14:textId="02FD1442" w:rsidR="00785119" w:rsidRPr="00785119" w:rsidRDefault="00785119" w:rsidP="00785119">
            <w:pPr>
              <w:jc w:val="center"/>
              <w:rPr>
                <w:rFonts w:cs="Times New Roman"/>
                <w:b/>
                <w:color w:val="00B050"/>
                <w:sz w:val="22"/>
                <w:szCs w:val="22"/>
              </w:rPr>
            </w:pPr>
            <w:r w:rsidRPr="00785119">
              <w:rPr>
                <w:rFonts w:cs="Times New Roman"/>
                <w:b/>
                <w:color w:val="000000"/>
                <w:sz w:val="22"/>
                <w:szCs w:val="22"/>
              </w:rPr>
              <w:t>2.21</w:t>
            </w:r>
          </w:p>
        </w:tc>
        <w:tc>
          <w:tcPr>
            <w:tcW w:w="362" w:type="pct"/>
            <w:tcBorders>
              <w:top w:val="nil"/>
              <w:left w:val="single" w:sz="24" w:space="0" w:color="auto"/>
              <w:bottom w:val="single" w:sz="4" w:space="0" w:color="auto"/>
              <w:right w:val="single" w:sz="4" w:space="0" w:color="auto"/>
            </w:tcBorders>
            <w:shd w:val="clear" w:color="auto" w:fill="auto"/>
            <w:noWrap/>
            <w:vAlign w:val="bottom"/>
          </w:tcPr>
          <w:p w14:paraId="026A4E49" w14:textId="68E26690"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0.00</w:t>
            </w:r>
          </w:p>
        </w:tc>
        <w:tc>
          <w:tcPr>
            <w:tcW w:w="361" w:type="pct"/>
            <w:tcBorders>
              <w:top w:val="nil"/>
              <w:left w:val="nil"/>
              <w:bottom w:val="single" w:sz="4" w:space="0" w:color="auto"/>
              <w:right w:val="single" w:sz="4" w:space="0" w:color="auto"/>
            </w:tcBorders>
            <w:shd w:val="clear" w:color="auto" w:fill="auto"/>
            <w:noWrap/>
            <w:vAlign w:val="bottom"/>
          </w:tcPr>
          <w:p w14:paraId="4349E5EA" w14:textId="30038749"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0</w:t>
            </w:r>
          </w:p>
        </w:tc>
        <w:tc>
          <w:tcPr>
            <w:tcW w:w="689" w:type="pct"/>
            <w:tcBorders>
              <w:top w:val="nil"/>
              <w:left w:val="nil"/>
              <w:bottom w:val="single" w:sz="4" w:space="0" w:color="auto"/>
              <w:right w:val="single" w:sz="24" w:space="0" w:color="auto"/>
            </w:tcBorders>
            <w:shd w:val="clear" w:color="auto" w:fill="auto"/>
            <w:noWrap/>
            <w:vAlign w:val="bottom"/>
          </w:tcPr>
          <w:p w14:paraId="05061FF9" w14:textId="7D3CE95B" w:rsidR="00785119" w:rsidRPr="00785119" w:rsidRDefault="00785119" w:rsidP="00785119">
            <w:pPr>
              <w:jc w:val="center"/>
              <w:rPr>
                <w:rFonts w:cs="Times New Roman"/>
                <w:b/>
                <w:sz w:val="22"/>
                <w:szCs w:val="22"/>
              </w:rPr>
            </w:pPr>
            <w:r w:rsidRPr="00785119">
              <w:rPr>
                <w:rFonts w:cs="Times New Roman"/>
                <w:b/>
                <w:color w:val="000000"/>
                <w:sz w:val="22"/>
                <w:szCs w:val="22"/>
              </w:rPr>
              <w:t>0.00</w:t>
            </w:r>
          </w:p>
        </w:tc>
      </w:tr>
      <w:tr w:rsidR="00785119" w:rsidRPr="003E7F3D" w14:paraId="0CFB743D" w14:textId="77777777" w:rsidTr="00785119">
        <w:trPr>
          <w:trHeight w:val="300"/>
        </w:trPr>
        <w:tc>
          <w:tcPr>
            <w:tcW w:w="358" w:type="pct"/>
            <w:tcBorders>
              <w:top w:val="nil"/>
              <w:left w:val="single" w:sz="24" w:space="0" w:color="auto"/>
              <w:bottom w:val="single" w:sz="4" w:space="0" w:color="auto"/>
              <w:right w:val="single" w:sz="4" w:space="0" w:color="auto"/>
            </w:tcBorders>
            <w:shd w:val="clear" w:color="auto" w:fill="auto"/>
            <w:noWrap/>
            <w:vAlign w:val="center"/>
            <w:hideMark/>
          </w:tcPr>
          <w:p w14:paraId="1CD5BF20" w14:textId="77777777" w:rsidR="00785119" w:rsidRPr="003E7F3D" w:rsidRDefault="00785119" w:rsidP="00785119">
            <w:pPr>
              <w:jc w:val="center"/>
              <w:rPr>
                <w:rFonts w:eastAsia="Times New Roman" w:cs="Times New Roman"/>
                <w:color w:val="000000"/>
                <w:sz w:val="22"/>
                <w:szCs w:val="22"/>
              </w:rPr>
            </w:pPr>
            <w:r w:rsidRPr="003E7F3D">
              <w:rPr>
                <w:rFonts w:eastAsia="Times New Roman" w:cs="Times New Roman"/>
                <w:color w:val="000000"/>
                <w:sz w:val="22"/>
                <w:szCs w:val="22"/>
              </w:rPr>
              <w:t>1</w:t>
            </w:r>
          </w:p>
        </w:tc>
        <w:tc>
          <w:tcPr>
            <w:tcW w:w="400" w:type="pct"/>
            <w:tcBorders>
              <w:top w:val="nil"/>
              <w:left w:val="nil"/>
              <w:bottom w:val="single" w:sz="4" w:space="0" w:color="auto"/>
              <w:right w:val="single" w:sz="24" w:space="0" w:color="auto"/>
            </w:tcBorders>
            <w:shd w:val="clear" w:color="auto" w:fill="auto"/>
            <w:noWrap/>
            <w:vAlign w:val="center"/>
            <w:hideMark/>
          </w:tcPr>
          <w:p w14:paraId="4F11E2B3" w14:textId="77777777" w:rsidR="00785119" w:rsidRPr="003E7F3D" w:rsidRDefault="00785119" w:rsidP="00785119">
            <w:pPr>
              <w:jc w:val="center"/>
              <w:rPr>
                <w:rFonts w:eastAsia="Times New Roman" w:cs="Times New Roman"/>
                <w:color w:val="000000"/>
                <w:sz w:val="22"/>
                <w:szCs w:val="22"/>
              </w:rPr>
            </w:pPr>
            <w:r w:rsidRPr="003E7F3D">
              <w:rPr>
                <w:rFonts w:eastAsia="Times New Roman" w:cs="Times New Roman"/>
                <w:color w:val="000000"/>
                <w:sz w:val="22"/>
                <w:szCs w:val="22"/>
              </w:rPr>
              <w:t>10</w:t>
            </w:r>
          </w:p>
        </w:tc>
        <w:tc>
          <w:tcPr>
            <w:tcW w:w="414" w:type="pct"/>
            <w:tcBorders>
              <w:top w:val="nil"/>
              <w:left w:val="single" w:sz="24" w:space="0" w:color="auto"/>
              <w:bottom w:val="single" w:sz="4" w:space="0" w:color="auto"/>
              <w:right w:val="single" w:sz="4" w:space="0" w:color="auto"/>
            </w:tcBorders>
            <w:shd w:val="clear" w:color="auto" w:fill="auto"/>
            <w:noWrap/>
            <w:vAlign w:val="bottom"/>
            <w:hideMark/>
          </w:tcPr>
          <w:p w14:paraId="7C32D014" w14:textId="096C9F82"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1.7</w:t>
            </w:r>
          </w:p>
        </w:tc>
        <w:tc>
          <w:tcPr>
            <w:tcW w:w="414" w:type="pct"/>
            <w:tcBorders>
              <w:top w:val="nil"/>
              <w:left w:val="nil"/>
              <w:bottom w:val="single" w:sz="4" w:space="0" w:color="auto"/>
              <w:right w:val="single" w:sz="4" w:space="0" w:color="auto"/>
            </w:tcBorders>
            <w:shd w:val="clear" w:color="auto" w:fill="auto"/>
            <w:noWrap/>
            <w:vAlign w:val="bottom"/>
            <w:hideMark/>
          </w:tcPr>
          <w:p w14:paraId="4465946A" w14:textId="7504FBCF"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1.47</w:t>
            </w:r>
          </w:p>
        </w:tc>
        <w:tc>
          <w:tcPr>
            <w:tcW w:w="586" w:type="pct"/>
            <w:tcBorders>
              <w:top w:val="nil"/>
              <w:left w:val="nil"/>
              <w:bottom w:val="single" w:sz="4" w:space="0" w:color="auto"/>
              <w:right w:val="single" w:sz="24" w:space="0" w:color="auto"/>
            </w:tcBorders>
            <w:shd w:val="clear" w:color="auto" w:fill="auto"/>
            <w:noWrap/>
            <w:vAlign w:val="bottom"/>
            <w:hideMark/>
          </w:tcPr>
          <w:p w14:paraId="07FB77CF" w14:textId="56A87E3C" w:rsidR="00785119" w:rsidRPr="00785119" w:rsidRDefault="00785119" w:rsidP="00785119">
            <w:pPr>
              <w:jc w:val="center"/>
              <w:rPr>
                <w:rFonts w:cs="Times New Roman"/>
                <w:b/>
                <w:color w:val="00B050"/>
                <w:sz w:val="22"/>
                <w:szCs w:val="22"/>
              </w:rPr>
            </w:pPr>
            <w:r w:rsidRPr="00785119">
              <w:rPr>
                <w:rFonts w:cs="Times New Roman"/>
                <w:b/>
                <w:color w:val="000000"/>
                <w:sz w:val="22"/>
                <w:szCs w:val="22"/>
              </w:rPr>
              <w:t>0.23</w:t>
            </w:r>
          </w:p>
        </w:tc>
        <w:tc>
          <w:tcPr>
            <w:tcW w:w="414" w:type="pct"/>
            <w:tcBorders>
              <w:top w:val="nil"/>
              <w:left w:val="single" w:sz="24" w:space="0" w:color="auto"/>
              <w:bottom w:val="single" w:sz="4" w:space="0" w:color="auto"/>
              <w:right w:val="single" w:sz="4" w:space="0" w:color="auto"/>
            </w:tcBorders>
            <w:shd w:val="clear" w:color="auto" w:fill="auto"/>
            <w:noWrap/>
            <w:vAlign w:val="bottom"/>
            <w:hideMark/>
          </w:tcPr>
          <w:p w14:paraId="552FF6BF" w14:textId="2301545C"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21.52</w:t>
            </w:r>
          </w:p>
        </w:tc>
        <w:tc>
          <w:tcPr>
            <w:tcW w:w="414" w:type="pct"/>
            <w:tcBorders>
              <w:top w:val="nil"/>
              <w:left w:val="nil"/>
              <w:bottom w:val="single" w:sz="4" w:space="0" w:color="auto"/>
              <w:right w:val="single" w:sz="4" w:space="0" w:color="auto"/>
            </w:tcBorders>
            <w:shd w:val="clear" w:color="auto" w:fill="auto"/>
            <w:noWrap/>
            <w:vAlign w:val="bottom"/>
            <w:hideMark/>
          </w:tcPr>
          <w:p w14:paraId="2C19E038" w14:textId="09AEF668"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21</w:t>
            </w:r>
          </w:p>
        </w:tc>
        <w:tc>
          <w:tcPr>
            <w:tcW w:w="586" w:type="pct"/>
            <w:tcBorders>
              <w:top w:val="nil"/>
              <w:left w:val="nil"/>
              <w:bottom w:val="single" w:sz="4" w:space="0" w:color="auto"/>
              <w:right w:val="single" w:sz="24" w:space="0" w:color="auto"/>
            </w:tcBorders>
            <w:shd w:val="clear" w:color="auto" w:fill="auto"/>
            <w:noWrap/>
            <w:vAlign w:val="bottom"/>
            <w:hideMark/>
          </w:tcPr>
          <w:p w14:paraId="77BB8E38" w14:textId="75E00FC7" w:rsidR="00785119" w:rsidRPr="00785119" w:rsidRDefault="00785119" w:rsidP="00785119">
            <w:pPr>
              <w:jc w:val="center"/>
              <w:rPr>
                <w:rFonts w:cs="Times New Roman"/>
                <w:b/>
                <w:color w:val="00B050"/>
                <w:sz w:val="22"/>
                <w:szCs w:val="22"/>
              </w:rPr>
            </w:pPr>
            <w:r w:rsidRPr="00785119">
              <w:rPr>
                <w:rFonts w:cs="Times New Roman"/>
                <w:b/>
                <w:color w:val="000000"/>
                <w:sz w:val="22"/>
                <w:szCs w:val="22"/>
              </w:rPr>
              <w:t>0.70</w:t>
            </w:r>
          </w:p>
        </w:tc>
        <w:tc>
          <w:tcPr>
            <w:tcW w:w="362" w:type="pct"/>
            <w:tcBorders>
              <w:top w:val="nil"/>
              <w:left w:val="single" w:sz="24" w:space="0" w:color="auto"/>
              <w:bottom w:val="single" w:sz="4" w:space="0" w:color="auto"/>
              <w:right w:val="single" w:sz="4" w:space="0" w:color="auto"/>
            </w:tcBorders>
            <w:shd w:val="clear" w:color="auto" w:fill="auto"/>
            <w:noWrap/>
            <w:vAlign w:val="bottom"/>
            <w:hideMark/>
          </w:tcPr>
          <w:p w14:paraId="714BFE4A" w14:textId="7B4C682A"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0.00</w:t>
            </w:r>
          </w:p>
        </w:tc>
        <w:tc>
          <w:tcPr>
            <w:tcW w:w="361" w:type="pct"/>
            <w:tcBorders>
              <w:top w:val="nil"/>
              <w:left w:val="nil"/>
              <w:bottom w:val="single" w:sz="4" w:space="0" w:color="auto"/>
              <w:right w:val="single" w:sz="4" w:space="0" w:color="auto"/>
            </w:tcBorders>
            <w:shd w:val="clear" w:color="auto" w:fill="auto"/>
            <w:noWrap/>
            <w:vAlign w:val="bottom"/>
            <w:hideMark/>
          </w:tcPr>
          <w:p w14:paraId="0B675825" w14:textId="1A6DB135"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0</w:t>
            </w:r>
          </w:p>
        </w:tc>
        <w:tc>
          <w:tcPr>
            <w:tcW w:w="689" w:type="pct"/>
            <w:tcBorders>
              <w:top w:val="nil"/>
              <w:left w:val="nil"/>
              <w:bottom w:val="single" w:sz="4" w:space="0" w:color="auto"/>
              <w:right w:val="single" w:sz="24" w:space="0" w:color="auto"/>
            </w:tcBorders>
            <w:shd w:val="clear" w:color="auto" w:fill="auto"/>
            <w:noWrap/>
            <w:vAlign w:val="bottom"/>
            <w:hideMark/>
          </w:tcPr>
          <w:p w14:paraId="16AD2F47" w14:textId="4BD90F99" w:rsidR="00785119" w:rsidRPr="00785119" w:rsidRDefault="00785119" w:rsidP="00785119">
            <w:pPr>
              <w:jc w:val="center"/>
              <w:rPr>
                <w:rFonts w:cs="Times New Roman"/>
                <w:b/>
                <w:sz w:val="22"/>
                <w:szCs w:val="22"/>
              </w:rPr>
            </w:pPr>
            <w:r w:rsidRPr="00785119">
              <w:rPr>
                <w:rFonts w:cs="Times New Roman"/>
                <w:b/>
                <w:color w:val="000000"/>
                <w:sz w:val="22"/>
                <w:szCs w:val="22"/>
              </w:rPr>
              <w:t>0.00</w:t>
            </w:r>
          </w:p>
        </w:tc>
      </w:tr>
      <w:tr w:rsidR="00785119" w:rsidRPr="003E7F3D" w14:paraId="26AA3607" w14:textId="77777777" w:rsidTr="00785119">
        <w:trPr>
          <w:trHeight w:val="300"/>
        </w:trPr>
        <w:tc>
          <w:tcPr>
            <w:tcW w:w="358" w:type="pct"/>
            <w:tcBorders>
              <w:top w:val="nil"/>
              <w:left w:val="single" w:sz="24" w:space="0" w:color="auto"/>
              <w:bottom w:val="single" w:sz="24" w:space="0" w:color="auto"/>
              <w:right w:val="single" w:sz="4" w:space="0" w:color="auto"/>
            </w:tcBorders>
            <w:shd w:val="clear" w:color="auto" w:fill="auto"/>
            <w:noWrap/>
            <w:vAlign w:val="center"/>
            <w:hideMark/>
          </w:tcPr>
          <w:p w14:paraId="25A6F98A" w14:textId="77777777" w:rsidR="00785119" w:rsidRPr="003E7F3D" w:rsidRDefault="00785119" w:rsidP="00785119">
            <w:pPr>
              <w:jc w:val="center"/>
              <w:rPr>
                <w:rFonts w:eastAsia="Times New Roman" w:cs="Times New Roman"/>
                <w:color w:val="000000"/>
                <w:sz w:val="22"/>
                <w:szCs w:val="22"/>
              </w:rPr>
            </w:pPr>
            <w:r w:rsidRPr="003E7F3D">
              <w:rPr>
                <w:rFonts w:eastAsia="Times New Roman" w:cs="Times New Roman"/>
                <w:color w:val="000000"/>
                <w:sz w:val="22"/>
                <w:szCs w:val="22"/>
              </w:rPr>
              <w:t>1</w:t>
            </w:r>
          </w:p>
        </w:tc>
        <w:tc>
          <w:tcPr>
            <w:tcW w:w="400" w:type="pct"/>
            <w:tcBorders>
              <w:top w:val="nil"/>
              <w:left w:val="nil"/>
              <w:bottom w:val="single" w:sz="24" w:space="0" w:color="auto"/>
              <w:right w:val="single" w:sz="24" w:space="0" w:color="auto"/>
            </w:tcBorders>
            <w:shd w:val="clear" w:color="auto" w:fill="auto"/>
            <w:noWrap/>
            <w:vAlign w:val="center"/>
            <w:hideMark/>
          </w:tcPr>
          <w:p w14:paraId="11BFF183" w14:textId="77777777" w:rsidR="00785119" w:rsidRPr="003E7F3D" w:rsidRDefault="00785119" w:rsidP="00785119">
            <w:pPr>
              <w:jc w:val="center"/>
              <w:rPr>
                <w:rFonts w:eastAsia="Times New Roman" w:cs="Times New Roman"/>
                <w:color w:val="000000"/>
                <w:sz w:val="22"/>
                <w:szCs w:val="22"/>
              </w:rPr>
            </w:pPr>
            <w:r w:rsidRPr="003E7F3D">
              <w:rPr>
                <w:rFonts w:eastAsia="Times New Roman" w:cs="Times New Roman"/>
                <w:color w:val="000000"/>
                <w:sz w:val="22"/>
                <w:szCs w:val="22"/>
              </w:rPr>
              <w:t>100</w:t>
            </w:r>
          </w:p>
        </w:tc>
        <w:tc>
          <w:tcPr>
            <w:tcW w:w="414" w:type="pct"/>
            <w:tcBorders>
              <w:top w:val="nil"/>
              <w:left w:val="single" w:sz="24" w:space="0" w:color="auto"/>
              <w:bottom w:val="single" w:sz="24" w:space="0" w:color="auto"/>
              <w:right w:val="single" w:sz="4" w:space="0" w:color="auto"/>
            </w:tcBorders>
            <w:shd w:val="clear" w:color="auto" w:fill="auto"/>
            <w:noWrap/>
            <w:vAlign w:val="bottom"/>
            <w:hideMark/>
          </w:tcPr>
          <w:p w14:paraId="0BA0E1EB" w14:textId="45D84AE3"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0.4</w:t>
            </w:r>
          </w:p>
        </w:tc>
        <w:tc>
          <w:tcPr>
            <w:tcW w:w="414" w:type="pct"/>
            <w:tcBorders>
              <w:top w:val="nil"/>
              <w:left w:val="nil"/>
              <w:bottom w:val="single" w:sz="24" w:space="0" w:color="auto"/>
              <w:right w:val="single" w:sz="4" w:space="0" w:color="auto"/>
            </w:tcBorders>
            <w:shd w:val="clear" w:color="auto" w:fill="auto"/>
            <w:noWrap/>
            <w:vAlign w:val="bottom"/>
            <w:hideMark/>
          </w:tcPr>
          <w:p w14:paraId="3607B81B" w14:textId="2D6A2C48"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0.41</w:t>
            </w:r>
          </w:p>
        </w:tc>
        <w:tc>
          <w:tcPr>
            <w:tcW w:w="586" w:type="pct"/>
            <w:tcBorders>
              <w:top w:val="nil"/>
              <w:left w:val="nil"/>
              <w:bottom w:val="single" w:sz="24" w:space="0" w:color="auto"/>
              <w:right w:val="single" w:sz="24" w:space="0" w:color="auto"/>
            </w:tcBorders>
            <w:shd w:val="clear" w:color="auto" w:fill="auto"/>
            <w:noWrap/>
            <w:vAlign w:val="bottom"/>
            <w:hideMark/>
          </w:tcPr>
          <w:p w14:paraId="612EC570" w14:textId="256F7D8F" w:rsidR="00785119" w:rsidRPr="00785119" w:rsidRDefault="00785119" w:rsidP="00785119">
            <w:pPr>
              <w:jc w:val="center"/>
              <w:rPr>
                <w:rFonts w:eastAsia="Times New Roman" w:cs="Times New Roman"/>
                <w:b/>
                <w:color w:val="000000"/>
                <w:sz w:val="22"/>
                <w:szCs w:val="22"/>
              </w:rPr>
            </w:pPr>
            <w:r w:rsidRPr="00785119">
              <w:rPr>
                <w:rFonts w:cs="Times New Roman"/>
                <w:b/>
                <w:color w:val="000000"/>
                <w:sz w:val="22"/>
                <w:szCs w:val="22"/>
              </w:rPr>
              <w:t>0.06</w:t>
            </w:r>
          </w:p>
        </w:tc>
        <w:tc>
          <w:tcPr>
            <w:tcW w:w="414" w:type="pct"/>
            <w:tcBorders>
              <w:top w:val="nil"/>
              <w:left w:val="single" w:sz="24" w:space="0" w:color="auto"/>
              <w:bottom w:val="single" w:sz="24" w:space="0" w:color="auto"/>
              <w:right w:val="single" w:sz="4" w:space="0" w:color="auto"/>
            </w:tcBorders>
            <w:shd w:val="clear" w:color="auto" w:fill="auto"/>
            <w:noWrap/>
            <w:vAlign w:val="bottom"/>
            <w:hideMark/>
          </w:tcPr>
          <w:p w14:paraId="5A594D86" w14:textId="5D602D7F"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23.93</w:t>
            </w:r>
          </w:p>
        </w:tc>
        <w:tc>
          <w:tcPr>
            <w:tcW w:w="414" w:type="pct"/>
            <w:tcBorders>
              <w:top w:val="nil"/>
              <w:left w:val="nil"/>
              <w:bottom w:val="single" w:sz="24" w:space="0" w:color="auto"/>
              <w:right w:val="single" w:sz="4" w:space="0" w:color="auto"/>
            </w:tcBorders>
            <w:shd w:val="clear" w:color="auto" w:fill="auto"/>
            <w:noWrap/>
            <w:vAlign w:val="bottom"/>
            <w:hideMark/>
          </w:tcPr>
          <w:p w14:paraId="2F0006D7" w14:textId="182280E3"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22</w:t>
            </w:r>
          </w:p>
        </w:tc>
        <w:tc>
          <w:tcPr>
            <w:tcW w:w="586" w:type="pct"/>
            <w:tcBorders>
              <w:top w:val="nil"/>
              <w:left w:val="nil"/>
              <w:bottom w:val="single" w:sz="24" w:space="0" w:color="auto"/>
              <w:right w:val="single" w:sz="24" w:space="0" w:color="auto"/>
            </w:tcBorders>
            <w:shd w:val="clear" w:color="auto" w:fill="auto"/>
            <w:noWrap/>
            <w:vAlign w:val="bottom"/>
            <w:hideMark/>
          </w:tcPr>
          <w:p w14:paraId="2F1334EE" w14:textId="5A0BBAA1" w:rsidR="00785119" w:rsidRPr="00785119" w:rsidRDefault="00785119" w:rsidP="00785119">
            <w:pPr>
              <w:jc w:val="center"/>
              <w:rPr>
                <w:rFonts w:cs="Times New Roman"/>
                <w:b/>
                <w:color w:val="00B050"/>
                <w:sz w:val="22"/>
                <w:szCs w:val="22"/>
              </w:rPr>
            </w:pPr>
            <w:r w:rsidRPr="00785119">
              <w:rPr>
                <w:rFonts w:cs="Times New Roman"/>
                <w:b/>
                <w:color w:val="000000"/>
                <w:sz w:val="22"/>
                <w:szCs w:val="22"/>
              </w:rPr>
              <w:t>1.97</w:t>
            </w:r>
          </w:p>
        </w:tc>
        <w:tc>
          <w:tcPr>
            <w:tcW w:w="362" w:type="pct"/>
            <w:tcBorders>
              <w:top w:val="nil"/>
              <w:left w:val="single" w:sz="24" w:space="0" w:color="auto"/>
              <w:bottom w:val="single" w:sz="24" w:space="0" w:color="auto"/>
              <w:right w:val="single" w:sz="4" w:space="0" w:color="auto"/>
            </w:tcBorders>
            <w:shd w:val="clear" w:color="auto" w:fill="auto"/>
            <w:noWrap/>
            <w:vAlign w:val="bottom"/>
            <w:hideMark/>
          </w:tcPr>
          <w:p w14:paraId="0EE26B9A" w14:textId="18D1A5AB"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0.00</w:t>
            </w:r>
          </w:p>
        </w:tc>
        <w:tc>
          <w:tcPr>
            <w:tcW w:w="361" w:type="pct"/>
            <w:tcBorders>
              <w:top w:val="nil"/>
              <w:left w:val="nil"/>
              <w:bottom w:val="single" w:sz="24" w:space="0" w:color="auto"/>
              <w:right w:val="single" w:sz="4" w:space="0" w:color="auto"/>
            </w:tcBorders>
            <w:shd w:val="clear" w:color="auto" w:fill="auto"/>
            <w:noWrap/>
            <w:vAlign w:val="bottom"/>
            <w:hideMark/>
          </w:tcPr>
          <w:p w14:paraId="1F469DF5" w14:textId="0A768919" w:rsidR="00785119" w:rsidRPr="00785119" w:rsidRDefault="00785119" w:rsidP="00785119">
            <w:pPr>
              <w:jc w:val="center"/>
              <w:rPr>
                <w:rFonts w:eastAsia="Times New Roman" w:cs="Times New Roman"/>
                <w:color w:val="000000"/>
                <w:sz w:val="22"/>
                <w:szCs w:val="22"/>
              </w:rPr>
            </w:pPr>
            <w:r w:rsidRPr="00785119">
              <w:rPr>
                <w:rFonts w:cs="Times New Roman"/>
                <w:color w:val="000000"/>
                <w:sz w:val="22"/>
                <w:szCs w:val="22"/>
              </w:rPr>
              <w:t>0</w:t>
            </w:r>
          </w:p>
        </w:tc>
        <w:tc>
          <w:tcPr>
            <w:tcW w:w="689" w:type="pct"/>
            <w:tcBorders>
              <w:top w:val="nil"/>
              <w:left w:val="nil"/>
              <w:bottom w:val="single" w:sz="24" w:space="0" w:color="auto"/>
              <w:right w:val="single" w:sz="24" w:space="0" w:color="auto"/>
            </w:tcBorders>
            <w:shd w:val="clear" w:color="auto" w:fill="auto"/>
            <w:noWrap/>
            <w:vAlign w:val="bottom"/>
            <w:hideMark/>
          </w:tcPr>
          <w:p w14:paraId="73267D84" w14:textId="52103CB1" w:rsidR="00785119" w:rsidRPr="00785119" w:rsidRDefault="00785119" w:rsidP="00785119">
            <w:pPr>
              <w:jc w:val="center"/>
              <w:rPr>
                <w:rFonts w:cs="Times New Roman"/>
                <w:b/>
                <w:sz w:val="22"/>
                <w:szCs w:val="22"/>
              </w:rPr>
            </w:pPr>
            <w:r w:rsidRPr="00785119">
              <w:rPr>
                <w:rFonts w:cs="Times New Roman"/>
                <w:b/>
                <w:color w:val="000000"/>
                <w:sz w:val="22"/>
                <w:szCs w:val="22"/>
              </w:rPr>
              <w:t>0.00</w:t>
            </w:r>
          </w:p>
        </w:tc>
      </w:tr>
    </w:tbl>
    <w:p w14:paraId="18198853" w14:textId="77777777" w:rsidR="00A53C2C" w:rsidRPr="00A53C2C" w:rsidRDefault="00A53C2C" w:rsidP="00A53C2C">
      <w:pPr>
        <w:rPr>
          <w:lang w:eastAsia="ko-KR"/>
        </w:rPr>
      </w:pPr>
    </w:p>
    <w:p w14:paraId="3FAE5852" w14:textId="015B1E9A" w:rsidR="005C6944" w:rsidRDefault="004D691D" w:rsidP="006165AD">
      <w:pPr>
        <w:pStyle w:val="AllParagraph"/>
      </w:pPr>
      <w:r>
        <w:t>Similar to the heading control, the non-linear thrust model approximation provides improved system performance from the linear thrust model in rise time, settling time, and steady state error at the same test points. When the proportional and integral gains are increased a factor of 100 independently, the systems</w:t>
      </w:r>
      <w:r w:rsidR="00787247">
        <w:t>’</w:t>
      </w:r>
      <w:r>
        <w:t xml:space="preserve"> rise times and steady-state errors converge but the non-linear thrust model demonstrates improved performance in settling time. </w:t>
      </w:r>
      <w:r w:rsidR="00BA44F2">
        <w:t>Also, similar to the heading control, is the observation that the system</w:t>
      </w:r>
      <w:r w:rsidR="00787247">
        <w:t>’</w:t>
      </w:r>
      <w:r w:rsidR="00BA44F2">
        <w:t>s performance converges as their controllers are optimized</w:t>
      </w:r>
      <w:r w:rsidR="00771350">
        <w:t xml:space="preserve"> through tuning</w:t>
      </w:r>
      <w:r w:rsidR="00BA44F2">
        <w:t xml:space="preserve">. </w:t>
      </w:r>
      <w:commentRangeStart w:id="84"/>
      <w:r w:rsidR="00BA44F2">
        <w:t>Figure 19 show</w:t>
      </w:r>
      <w:r w:rsidR="003B4704">
        <w:t>s</w:t>
      </w:r>
      <w:r w:rsidR="00BA44F2">
        <w:t xml:space="preserve"> </w:t>
      </w:r>
      <w:commentRangeEnd w:id="84"/>
      <w:r w:rsidR="003B4704">
        <w:rPr>
          <w:rStyle w:val="CommentReference"/>
        </w:rPr>
        <w:commentReference w:id="84"/>
      </w:r>
      <w:r w:rsidR="00BA44F2">
        <w:t>optimized responses and Table 11 sho</w:t>
      </w:r>
      <w:r w:rsidR="00771350">
        <w:t>w</w:t>
      </w:r>
      <w:r w:rsidR="003B4704">
        <w:t>s</w:t>
      </w:r>
      <w:r w:rsidR="00771350">
        <w:t xml:space="preserve"> the performance characteristics of each response. </w:t>
      </w:r>
    </w:p>
    <w:p w14:paraId="252445DE" w14:textId="40356D6C" w:rsidR="00771350" w:rsidRDefault="00352144" w:rsidP="00352144">
      <w:pPr>
        <w:pStyle w:val="Image"/>
      </w:pPr>
      <w:r w:rsidRPr="00352144">
        <w:rPr>
          <w:lang w:eastAsia="en-US"/>
        </w:rPr>
        <w:lastRenderedPageBreak/>
        <w:drawing>
          <wp:inline distT="0" distB="0" distL="0" distR="0" wp14:anchorId="5CB3B122" wp14:editId="76EA98A8">
            <wp:extent cx="4933507" cy="2311439"/>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eed_low_OPT_no_ff_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940361" cy="2314650"/>
                    </a:xfrm>
                    <a:prstGeom prst="rect">
                      <a:avLst/>
                    </a:prstGeom>
                  </pic:spPr>
                </pic:pic>
              </a:graphicData>
            </a:graphic>
          </wp:inline>
        </w:drawing>
      </w:r>
    </w:p>
    <w:p w14:paraId="1185C653" w14:textId="2F876EA9" w:rsidR="003E77EA" w:rsidRDefault="003E77EA" w:rsidP="007D010B">
      <w:pPr>
        <w:pStyle w:val="FigureTitle"/>
        <w:rPr>
          <w:lang w:eastAsia="ko-KR"/>
        </w:rPr>
      </w:pPr>
      <w:bookmarkStart w:id="85" w:name="_Toc514246816"/>
      <w:r>
        <w:rPr>
          <w:lang w:eastAsia="ko-KR"/>
        </w:rPr>
        <w:t>Optimized Step Responses</w:t>
      </w:r>
      <w:r w:rsidR="008E545E">
        <w:rPr>
          <w:lang w:eastAsia="ko-KR"/>
        </w:rPr>
        <w:t>—</w:t>
      </w:r>
      <w:r w:rsidR="00082E8E">
        <w:rPr>
          <w:lang w:eastAsia="ko-KR"/>
        </w:rPr>
        <w:t>Low-Speed Control</w:t>
      </w:r>
      <w:r w:rsidR="008E545E">
        <w:rPr>
          <w:lang w:eastAsia="ko-KR"/>
        </w:rPr>
        <w:t>—</w:t>
      </w:r>
      <w:r>
        <w:rPr>
          <w:lang w:eastAsia="ko-KR"/>
        </w:rPr>
        <w:t>Linear and Non-Linear Thrust Model Approximations</w:t>
      </w:r>
      <w:bookmarkEnd w:id="85"/>
    </w:p>
    <w:p w14:paraId="5AB40CFD" w14:textId="096550B9" w:rsidR="00352144" w:rsidRPr="00352144" w:rsidRDefault="00352144" w:rsidP="00AE43EE">
      <w:pPr>
        <w:pStyle w:val="TableTitle"/>
        <w:rPr>
          <w:lang w:eastAsia="ko-KR"/>
        </w:rPr>
      </w:pPr>
      <w:bookmarkStart w:id="86" w:name="_Toc514246859"/>
      <w:r>
        <w:rPr>
          <w:lang w:eastAsia="ko-KR"/>
        </w:rPr>
        <w:t xml:space="preserve">Optimized </w:t>
      </w:r>
      <w:r w:rsidR="00082E8E">
        <w:rPr>
          <w:lang w:eastAsia="ko-KR"/>
        </w:rPr>
        <w:t>Performance</w:t>
      </w:r>
      <w:r w:rsidR="00AE43EE">
        <w:rPr>
          <w:lang w:eastAsia="ko-KR"/>
        </w:rPr>
        <w:t xml:space="preserve"> Characteristics </w:t>
      </w:r>
      <w:r>
        <w:rPr>
          <w:lang w:eastAsia="ko-KR"/>
        </w:rPr>
        <w:t>Comparison</w:t>
      </w:r>
      <w:r w:rsidR="008E545E">
        <w:rPr>
          <w:lang w:eastAsia="ko-KR"/>
        </w:rPr>
        <w:t>—</w:t>
      </w:r>
      <w:r w:rsidR="00082E8E">
        <w:rPr>
          <w:lang w:eastAsia="ko-KR"/>
        </w:rPr>
        <w:t>Low-Speed Control</w:t>
      </w:r>
      <w:r w:rsidR="008E545E">
        <w:rPr>
          <w:lang w:eastAsia="ko-KR"/>
        </w:rPr>
        <w:t>—</w:t>
      </w:r>
      <w:r w:rsidR="00AE43EE">
        <w:rPr>
          <w:lang w:eastAsia="ko-KR"/>
        </w:rPr>
        <w:t xml:space="preserve">Linear and Non-Linear </w:t>
      </w:r>
      <w:r>
        <w:rPr>
          <w:lang w:eastAsia="ko-KR"/>
        </w:rPr>
        <w:t>Thrust Model Approximations</w:t>
      </w:r>
      <w:bookmarkEnd w:id="86"/>
    </w:p>
    <w:tbl>
      <w:tblPr>
        <w:tblW w:w="5170" w:type="pct"/>
        <w:tblLayout w:type="fixed"/>
        <w:tblLook w:val="04A0" w:firstRow="1" w:lastRow="0" w:firstColumn="1" w:lastColumn="0" w:noHBand="0" w:noVBand="1"/>
      </w:tblPr>
      <w:tblGrid>
        <w:gridCol w:w="717"/>
        <w:gridCol w:w="791"/>
        <w:gridCol w:w="642"/>
        <w:gridCol w:w="620"/>
        <w:gridCol w:w="816"/>
        <w:gridCol w:w="627"/>
        <w:gridCol w:w="810"/>
        <w:gridCol w:w="716"/>
        <w:gridCol w:w="718"/>
        <w:gridCol w:w="716"/>
        <w:gridCol w:w="716"/>
        <w:gridCol w:w="997"/>
      </w:tblGrid>
      <w:tr w:rsidR="00352144" w:rsidRPr="003E7F3D" w14:paraId="5D09B964" w14:textId="77777777" w:rsidTr="00352144">
        <w:trPr>
          <w:trHeight w:val="300"/>
        </w:trPr>
        <w:tc>
          <w:tcPr>
            <w:tcW w:w="1209" w:type="pct"/>
            <w:gridSpan w:val="3"/>
            <w:tcBorders>
              <w:top w:val="single" w:sz="18" w:space="0" w:color="auto"/>
              <w:left w:val="single" w:sz="18" w:space="0" w:color="auto"/>
              <w:bottom w:val="single" w:sz="4" w:space="0" w:color="auto"/>
              <w:right w:val="single" w:sz="18" w:space="0" w:color="auto"/>
            </w:tcBorders>
            <w:vAlign w:val="center"/>
          </w:tcPr>
          <w:p w14:paraId="48164CFF" w14:textId="77777777" w:rsidR="00352144" w:rsidRPr="003E7F3D" w:rsidRDefault="00352144" w:rsidP="00352144">
            <w:pPr>
              <w:jc w:val="center"/>
              <w:rPr>
                <w:rFonts w:eastAsia="Times New Roman" w:cs="Times New Roman"/>
                <w:b/>
                <w:bCs/>
                <w:color w:val="000000"/>
                <w:sz w:val="22"/>
                <w:szCs w:val="22"/>
              </w:rPr>
            </w:pPr>
            <w:r>
              <w:rPr>
                <w:rFonts w:eastAsia="Times New Roman" w:cs="Times New Roman"/>
                <w:b/>
                <w:bCs/>
                <w:color w:val="000000"/>
                <w:sz w:val="22"/>
                <w:szCs w:val="22"/>
              </w:rPr>
              <w:t>Gains</w:t>
            </w:r>
          </w:p>
        </w:tc>
        <w:tc>
          <w:tcPr>
            <w:tcW w:w="1160" w:type="pct"/>
            <w:gridSpan w:val="3"/>
            <w:tcBorders>
              <w:top w:val="single" w:sz="18" w:space="0" w:color="auto"/>
              <w:left w:val="single" w:sz="18" w:space="0" w:color="auto"/>
              <w:bottom w:val="single" w:sz="4" w:space="0" w:color="auto"/>
              <w:right w:val="single" w:sz="18" w:space="0" w:color="auto"/>
            </w:tcBorders>
            <w:shd w:val="clear" w:color="auto" w:fill="auto"/>
            <w:noWrap/>
            <w:vAlign w:val="center"/>
            <w:hideMark/>
          </w:tcPr>
          <w:p w14:paraId="1A94B22C" w14:textId="77777777" w:rsidR="00352144" w:rsidRPr="003E7F3D" w:rsidRDefault="00352144" w:rsidP="00352144">
            <w:pPr>
              <w:jc w:val="center"/>
              <w:rPr>
                <w:rFonts w:eastAsia="Times New Roman" w:cs="Times New Roman"/>
                <w:b/>
                <w:bCs/>
                <w:color w:val="000000"/>
                <w:sz w:val="22"/>
                <w:szCs w:val="22"/>
              </w:rPr>
            </w:pPr>
            <w:r>
              <w:rPr>
                <w:rFonts w:eastAsia="Times New Roman" w:cs="Times New Roman"/>
                <w:b/>
                <w:bCs/>
                <w:i/>
                <w:color w:val="000000"/>
                <w:sz w:val="22"/>
                <w:szCs w:val="22"/>
              </w:rPr>
              <w:t xml:space="preserve">Rise Time, </w:t>
            </w:r>
            <w:r w:rsidRPr="00606274">
              <w:rPr>
                <w:rFonts w:eastAsia="Times New Roman" w:cs="Times New Roman"/>
                <w:b/>
                <w:bCs/>
                <w:i/>
                <w:color w:val="000000"/>
                <w:sz w:val="22"/>
                <w:szCs w:val="22"/>
              </w:rPr>
              <w:t>T</w:t>
            </w:r>
            <w:r w:rsidRPr="00606274">
              <w:rPr>
                <w:rFonts w:eastAsia="Times New Roman" w:cs="Times New Roman"/>
                <w:b/>
                <w:bCs/>
                <w:i/>
                <w:color w:val="000000"/>
                <w:sz w:val="22"/>
                <w:szCs w:val="22"/>
                <w:vertAlign w:val="subscript"/>
              </w:rPr>
              <w:t>R</w:t>
            </w:r>
            <w:r w:rsidRPr="003E7F3D">
              <w:rPr>
                <w:rFonts w:eastAsia="Times New Roman" w:cs="Times New Roman"/>
                <w:b/>
                <w:bCs/>
                <w:color w:val="000000"/>
                <w:sz w:val="22"/>
                <w:szCs w:val="22"/>
              </w:rPr>
              <w:t xml:space="preserve"> [s]</w:t>
            </w:r>
          </w:p>
        </w:tc>
        <w:tc>
          <w:tcPr>
            <w:tcW w:w="1263" w:type="pct"/>
            <w:gridSpan w:val="3"/>
            <w:tcBorders>
              <w:top w:val="single" w:sz="18" w:space="0" w:color="auto"/>
              <w:left w:val="single" w:sz="18" w:space="0" w:color="auto"/>
              <w:bottom w:val="single" w:sz="4" w:space="0" w:color="auto"/>
              <w:right w:val="single" w:sz="24" w:space="0" w:color="auto"/>
            </w:tcBorders>
            <w:shd w:val="clear" w:color="auto" w:fill="auto"/>
            <w:noWrap/>
            <w:vAlign w:val="center"/>
            <w:hideMark/>
          </w:tcPr>
          <w:p w14:paraId="55840C2A" w14:textId="77777777" w:rsidR="00352144" w:rsidRPr="003E7F3D" w:rsidRDefault="00352144" w:rsidP="00352144">
            <w:pPr>
              <w:jc w:val="center"/>
              <w:rPr>
                <w:rFonts w:eastAsia="Times New Roman" w:cs="Times New Roman"/>
                <w:b/>
                <w:bCs/>
                <w:color w:val="000000"/>
                <w:sz w:val="22"/>
                <w:szCs w:val="22"/>
              </w:rPr>
            </w:pPr>
            <w:r w:rsidRPr="00606274">
              <w:rPr>
                <w:rFonts w:eastAsia="Times New Roman" w:cs="Times New Roman"/>
                <w:b/>
                <w:bCs/>
                <w:i/>
                <w:color w:val="000000"/>
                <w:sz w:val="22"/>
                <w:szCs w:val="22"/>
              </w:rPr>
              <w:t>Settling Time, T</w:t>
            </w:r>
            <w:r w:rsidRPr="00606274">
              <w:rPr>
                <w:rFonts w:eastAsia="Times New Roman" w:cs="Times New Roman"/>
                <w:b/>
                <w:bCs/>
                <w:i/>
                <w:color w:val="000000"/>
                <w:sz w:val="22"/>
                <w:szCs w:val="22"/>
                <w:vertAlign w:val="subscript"/>
              </w:rPr>
              <w:t>S</w:t>
            </w:r>
            <w:r w:rsidRPr="003E7F3D">
              <w:rPr>
                <w:rFonts w:eastAsia="Times New Roman" w:cs="Times New Roman"/>
                <w:b/>
                <w:bCs/>
                <w:color w:val="000000"/>
                <w:sz w:val="22"/>
                <w:szCs w:val="22"/>
                <w:vertAlign w:val="subscript"/>
              </w:rPr>
              <w:t xml:space="preserve"> </w:t>
            </w:r>
            <w:r w:rsidRPr="003E7F3D">
              <w:rPr>
                <w:rFonts w:eastAsia="Times New Roman" w:cs="Times New Roman"/>
                <w:b/>
                <w:bCs/>
                <w:color w:val="000000"/>
                <w:sz w:val="22"/>
                <w:szCs w:val="22"/>
              </w:rPr>
              <w:t>[s]</w:t>
            </w:r>
          </w:p>
        </w:tc>
        <w:tc>
          <w:tcPr>
            <w:tcW w:w="1368" w:type="pct"/>
            <w:gridSpan w:val="3"/>
            <w:tcBorders>
              <w:top w:val="single" w:sz="18" w:space="0" w:color="auto"/>
              <w:left w:val="single" w:sz="24" w:space="0" w:color="auto"/>
              <w:bottom w:val="single" w:sz="4" w:space="0" w:color="auto"/>
              <w:right w:val="single" w:sz="18" w:space="0" w:color="auto"/>
            </w:tcBorders>
            <w:shd w:val="clear" w:color="auto" w:fill="auto"/>
            <w:noWrap/>
            <w:vAlign w:val="center"/>
            <w:hideMark/>
          </w:tcPr>
          <w:p w14:paraId="45D37A5A" w14:textId="2CC35D5F" w:rsidR="00352144" w:rsidRPr="003E7F3D" w:rsidRDefault="00352144" w:rsidP="00352144">
            <w:pPr>
              <w:jc w:val="center"/>
              <w:rPr>
                <w:rFonts w:eastAsia="Times New Roman" w:cs="Times New Roman"/>
                <w:b/>
                <w:bCs/>
                <w:color w:val="000000"/>
                <w:sz w:val="22"/>
                <w:szCs w:val="22"/>
              </w:rPr>
            </w:pPr>
            <w:r>
              <w:rPr>
                <w:rFonts w:eastAsia="Times New Roman" w:cs="Times New Roman"/>
                <w:b/>
                <w:bCs/>
                <w:i/>
                <w:color w:val="000000"/>
                <w:sz w:val="22"/>
                <w:szCs w:val="22"/>
              </w:rPr>
              <w:t>Steady State Error [</w:t>
            </w:r>
            <w:r w:rsidR="00F038AB">
              <w:rPr>
                <w:rFonts w:eastAsia="Times New Roman" w:cs="Times New Roman"/>
                <w:b/>
                <w:bCs/>
                <w:i/>
                <w:color w:val="000000"/>
                <w:sz w:val="22"/>
                <w:szCs w:val="22"/>
              </w:rPr>
              <w:t>m/​s</w:t>
            </w:r>
            <w:r>
              <w:rPr>
                <w:rFonts w:eastAsia="Times New Roman" w:cs="Times New Roman"/>
                <w:b/>
                <w:bCs/>
                <w:i/>
                <w:color w:val="000000"/>
                <w:sz w:val="22"/>
                <w:szCs w:val="22"/>
              </w:rPr>
              <w:t>]</w:t>
            </w:r>
          </w:p>
        </w:tc>
      </w:tr>
      <w:tr w:rsidR="00352144" w:rsidRPr="003E7F3D" w14:paraId="2D0FB7F8" w14:textId="77777777" w:rsidTr="00352144">
        <w:trPr>
          <w:trHeight w:val="300"/>
        </w:trPr>
        <w:tc>
          <w:tcPr>
            <w:tcW w:w="403" w:type="pct"/>
            <w:tcBorders>
              <w:top w:val="single" w:sz="4" w:space="0" w:color="auto"/>
              <w:left w:val="single" w:sz="18" w:space="0" w:color="auto"/>
              <w:bottom w:val="single" w:sz="4" w:space="0" w:color="auto"/>
              <w:right w:val="single" w:sz="4" w:space="0" w:color="auto"/>
            </w:tcBorders>
            <w:shd w:val="clear" w:color="auto" w:fill="auto"/>
            <w:noWrap/>
            <w:vAlign w:val="center"/>
            <w:hideMark/>
          </w:tcPr>
          <w:p w14:paraId="591A2458" w14:textId="77777777" w:rsidR="00352144" w:rsidRPr="003E7F3D" w:rsidRDefault="00352144" w:rsidP="00352144">
            <w:pPr>
              <w:jc w:val="center"/>
              <w:rPr>
                <w:rFonts w:eastAsia="Times New Roman" w:cs="Times New Roman"/>
                <w:b/>
                <w:bCs/>
                <w:color w:val="000000"/>
                <w:sz w:val="22"/>
                <w:szCs w:val="22"/>
              </w:rPr>
            </w:pPr>
            <w:r w:rsidRPr="003E7F3D">
              <w:rPr>
                <w:rFonts w:eastAsia="Times New Roman" w:cs="Times New Roman"/>
                <w:b/>
                <w:bCs/>
                <w:color w:val="000000"/>
                <w:sz w:val="22"/>
                <w:szCs w:val="22"/>
              </w:rPr>
              <w:t>Kp</w:t>
            </w:r>
          </w:p>
        </w:tc>
        <w:tc>
          <w:tcPr>
            <w:tcW w:w="445" w:type="pct"/>
            <w:tcBorders>
              <w:top w:val="single" w:sz="4" w:space="0" w:color="auto"/>
              <w:left w:val="single" w:sz="4" w:space="0" w:color="auto"/>
              <w:bottom w:val="single" w:sz="4" w:space="0" w:color="auto"/>
              <w:right w:val="single" w:sz="4" w:space="0" w:color="auto"/>
            </w:tcBorders>
            <w:vAlign w:val="center"/>
          </w:tcPr>
          <w:p w14:paraId="73EC3993" w14:textId="77777777" w:rsidR="00352144" w:rsidRDefault="00352144" w:rsidP="00352144">
            <w:pPr>
              <w:jc w:val="center"/>
              <w:rPr>
                <w:rFonts w:eastAsia="Times New Roman" w:cs="Times New Roman"/>
                <w:b/>
                <w:bCs/>
                <w:color w:val="000000"/>
                <w:sz w:val="22"/>
                <w:szCs w:val="22"/>
              </w:rPr>
            </w:pPr>
            <w:r>
              <w:rPr>
                <w:rFonts w:eastAsia="Times New Roman" w:cs="Times New Roman"/>
                <w:b/>
                <w:bCs/>
                <w:color w:val="000000"/>
                <w:sz w:val="22"/>
                <w:szCs w:val="22"/>
              </w:rPr>
              <w:t>Ki</w:t>
            </w:r>
          </w:p>
          <w:p w14:paraId="5AF116D7" w14:textId="4BA2059C" w:rsidR="00352144" w:rsidRPr="00352144" w:rsidRDefault="00352144" w:rsidP="00352144">
            <w:pPr>
              <w:jc w:val="center"/>
              <w:rPr>
                <w:rFonts w:eastAsia="Times New Roman" w:cs="Times New Roman"/>
                <w:bCs/>
                <w:color w:val="000000"/>
                <w:sz w:val="18"/>
                <w:szCs w:val="18"/>
              </w:rPr>
            </w:pPr>
            <w:r w:rsidRPr="00352144">
              <w:rPr>
                <w:rFonts w:eastAsia="Times New Roman" w:cs="Times New Roman"/>
                <w:bCs/>
                <w:color w:val="000000"/>
                <w:sz w:val="18"/>
                <w:szCs w:val="18"/>
              </w:rPr>
              <w:t>(</w:t>
            </w:r>
            <w:r w:rsidR="00F038AB" w:rsidRPr="00352144">
              <w:rPr>
                <w:rFonts w:eastAsia="Times New Roman" w:cs="Times New Roman"/>
                <w:bCs/>
                <w:color w:val="000000"/>
                <w:sz w:val="18"/>
                <w:szCs w:val="18"/>
              </w:rPr>
              <w:t>L/</w:t>
            </w:r>
            <w:r w:rsidR="00F038AB">
              <w:rPr>
                <w:rFonts w:eastAsia="Times New Roman" w:cs="Times New Roman"/>
                <w:bCs/>
                <w:color w:val="000000"/>
                <w:sz w:val="18"/>
                <w:szCs w:val="18"/>
              </w:rPr>
              <w:t>​</w:t>
            </w:r>
            <w:r w:rsidR="00F038AB" w:rsidRPr="00352144">
              <w:rPr>
                <w:rFonts w:eastAsia="Times New Roman" w:cs="Times New Roman"/>
                <w:bCs/>
                <w:color w:val="000000"/>
                <w:sz w:val="18"/>
                <w:szCs w:val="18"/>
              </w:rPr>
              <w:t>N</w:t>
            </w:r>
            <w:r w:rsidRPr="00352144">
              <w:rPr>
                <w:rFonts w:eastAsia="Times New Roman" w:cs="Times New Roman"/>
                <w:bCs/>
                <w:color w:val="000000"/>
                <w:sz w:val="18"/>
                <w:szCs w:val="18"/>
              </w:rPr>
              <w:t>L)</w:t>
            </w:r>
          </w:p>
        </w:tc>
        <w:tc>
          <w:tcPr>
            <w:tcW w:w="361" w:type="pct"/>
            <w:tcBorders>
              <w:top w:val="single" w:sz="4" w:space="0" w:color="auto"/>
              <w:left w:val="single" w:sz="4" w:space="0" w:color="auto"/>
              <w:bottom w:val="single" w:sz="4" w:space="0" w:color="auto"/>
              <w:right w:val="single" w:sz="18" w:space="0" w:color="auto"/>
            </w:tcBorders>
            <w:shd w:val="clear" w:color="auto" w:fill="auto"/>
            <w:noWrap/>
            <w:vAlign w:val="center"/>
            <w:hideMark/>
          </w:tcPr>
          <w:p w14:paraId="6E060BE5" w14:textId="77777777" w:rsidR="00352144" w:rsidRPr="003E7F3D" w:rsidRDefault="00352144" w:rsidP="00352144">
            <w:pPr>
              <w:jc w:val="center"/>
              <w:rPr>
                <w:rFonts w:eastAsia="Times New Roman" w:cs="Times New Roman"/>
                <w:b/>
                <w:bCs/>
                <w:color w:val="000000"/>
                <w:sz w:val="22"/>
                <w:szCs w:val="22"/>
              </w:rPr>
            </w:pPr>
            <w:r w:rsidRPr="003E7F3D">
              <w:rPr>
                <w:rFonts w:eastAsia="Times New Roman" w:cs="Times New Roman"/>
                <w:b/>
                <w:bCs/>
                <w:color w:val="000000"/>
                <w:sz w:val="22"/>
                <w:szCs w:val="22"/>
              </w:rPr>
              <w:t>Kd</w:t>
            </w:r>
          </w:p>
        </w:tc>
        <w:tc>
          <w:tcPr>
            <w:tcW w:w="349" w:type="pct"/>
            <w:tcBorders>
              <w:top w:val="nil"/>
              <w:left w:val="single" w:sz="18" w:space="0" w:color="auto"/>
              <w:bottom w:val="single" w:sz="4" w:space="0" w:color="auto"/>
              <w:right w:val="single" w:sz="4" w:space="0" w:color="auto"/>
            </w:tcBorders>
            <w:shd w:val="clear" w:color="auto" w:fill="auto"/>
            <w:noWrap/>
            <w:vAlign w:val="center"/>
            <w:hideMark/>
          </w:tcPr>
          <w:p w14:paraId="79034F91" w14:textId="77777777" w:rsidR="00352144" w:rsidRPr="003E7F3D" w:rsidRDefault="00352144" w:rsidP="00352144">
            <w:pPr>
              <w:jc w:val="center"/>
              <w:rPr>
                <w:rFonts w:eastAsia="Times New Roman" w:cs="Times New Roman"/>
                <w:b/>
                <w:bCs/>
                <w:color w:val="000000"/>
                <w:sz w:val="22"/>
                <w:szCs w:val="22"/>
              </w:rPr>
            </w:pPr>
            <w:r w:rsidRPr="003E7F3D">
              <w:rPr>
                <w:rFonts w:eastAsia="Times New Roman" w:cs="Times New Roman"/>
                <w:b/>
                <w:bCs/>
                <w:color w:val="000000"/>
                <w:sz w:val="22"/>
                <w:szCs w:val="22"/>
              </w:rPr>
              <w:t>L</w:t>
            </w:r>
          </w:p>
        </w:tc>
        <w:tc>
          <w:tcPr>
            <w:tcW w:w="459" w:type="pct"/>
            <w:tcBorders>
              <w:top w:val="nil"/>
              <w:left w:val="nil"/>
              <w:bottom w:val="single" w:sz="4" w:space="0" w:color="auto"/>
              <w:right w:val="single" w:sz="4" w:space="0" w:color="auto"/>
            </w:tcBorders>
            <w:shd w:val="clear" w:color="auto" w:fill="auto"/>
            <w:noWrap/>
            <w:vAlign w:val="center"/>
            <w:hideMark/>
          </w:tcPr>
          <w:p w14:paraId="0F1065CA" w14:textId="77777777" w:rsidR="00352144" w:rsidRPr="003E7F3D" w:rsidRDefault="00352144" w:rsidP="00352144">
            <w:pPr>
              <w:jc w:val="center"/>
              <w:rPr>
                <w:rFonts w:eastAsia="Times New Roman" w:cs="Times New Roman"/>
                <w:b/>
                <w:bCs/>
                <w:color w:val="000000"/>
                <w:sz w:val="22"/>
                <w:szCs w:val="22"/>
              </w:rPr>
            </w:pPr>
            <w:r w:rsidRPr="003E7F3D">
              <w:rPr>
                <w:rFonts w:eastAsia="Times New Roman" w:cs="Times New Roman"/>
                <w:b/>
                <w:bCs/>
                <w:color w:val="000000"/>
                <w:sz w:val="22"/>
                <w:szCs w:val="22"/>
              </w:rPr>
              <w:t>NL</w:t>
            </w:r>
          </w:p>
        </w:tc>
        <w:tc>
          <w:tcPr>
            <w:tcW w:w="353" w:type="pct"/>
            <w:tcBorders>
              <w:top w:val="nil"/>
              <w:left w:val="nil"/>
              <w:bottom w:val="single" w:sz="4" w:space="0" w:color="auto"/>
              <w:right w:val="single" w:sz="18" w:space="0" w:color="auto"/>
            </w:tcBorders>
            <w:shd w:val="clear" w:color="auto" w:fill="auto"/>
            <w:noWrap/>
            <w:vAlign w:val="center"/>
            <w:hideMark/>
          </w:tcPr>
          <w:p w14:paraId="031DB075" w14:textId="7ED81C74" w:rsidR="00352144" w:rsidRPr="003E7F3D" w:rsidRDefault="00352144" w:rsidP="00352144">
            <w:pPr>
              <w:jc w:val="center"/>
              <w:rPr>
                <w:rFonts w:eastAsia="Times New Roman" w:cs="Times New Roman"/>
                <w:b/>
                <w:bCs/>
                <w:color w:val="000000"/>
                <w:sz w:val="22"/>
                <w:szCs w:val="22"/>
              </w:rPr>
            </w:pPr>
            <w:r>
              <w:rPr>
                <w:rFonts w:eastAsia="Times New Roman" w:cs="Times New Roman"/>
                <w:b/>
                <w:bCs/>
                <w:color w:val="000000"/>
                <w:sz w:val="22"/>
                <w:szCs w:val="22"/>
              </w:rPr>
              <w:t>Δ[s]</w:t>
            </w:r>
          </w:p>
        </w:tc>
        <w:tc>
          <w:tcPr>
            <w:tcW w:w="456" w:type="pct"/>
            <w:tcBorders>
              <w:top w:val="nil"/>
              <w:left w:val="single" w:sz="18" w:space="0" w:color="auto"/>
              <w:bottom w:val="single" w:sz="4" w:space="0" w:color="auto"/>
              <w:right w:val="single" w:sz="4" w:space="0" w:color="auto"/>
            </w:tcBorders>
            <w:shd w:val="clear" w:color="auto" w:fill="auto"/>
            <w:noWrap/>
            <w:vAlign w:val="center"/>
            <w:hideMark/>
          </w:tcPr>
          <w:p w14:paraId="25072337" w14:textId="77777777" w:rsidR="00352144" w:rsidRPr="003E7F3D" w:rsidRDefault="00352144" w:rsidP="00352144">
            <w:pPr>
              <w:jc w:val="center"/>
              <w:rPr>
                <w:rFonts w:eastAsia="Times New Roman" w:cs="Times New Roman"/>
                <w:b/>
                <w:bCs/>
                <w:color w:val="000000"/>
                <w:sz w:val="22"/>
                <w:szCs w:val="22"/>
              </w:rPr>
            </w:pPr>
            <w:r w:rsidRPr="003E7F3D">
              <w:rPr>
                <w:rFonts w:eastAsia="Times New Roman" w:cs="Times New Roman"/>
                <w:b/>
                <w:bCs/>
                <w:color w:val="000000"/>
                <w:sz w:val="22"/>
                <w:szCs w:val="22"/>
              </w:rPr>
              <w:t>L</w:t>
            </w:r>
          </w:p>
        </w:tc>
        <w:tc>
          <w:tcPr>
            <w:tcW w:w="403" w:type="pct"/>
            <w:tcBorders>
              <w:top w:val="nil"/>
              <w:left w:val="nil"/>
              <w:bottom w:val="single" w:sz="4" w:space="0" w:color="auto"/>
              <w:right w:val="single" w:sz="4" w:space="0" w:color="auto"/>
            </w:tcBorders>
            <w:shd w:val="clear" w:color="auto" w:fill="auto"/>
            <w:noWrap/>
            <w:vAlign w:val="center"/>
            <w:hideMark/>
          </w:tcPr>
          <w:p w14:paraId="1DDEBCFE" w14:textId="77777777" w:rsidR="00352144" w:rsidRPr="003E7F3D" w:rsidRDefault="00352144" w:rsidP="00352144">
            <w:pPr>
              <w:jc w:val="center"/>
              <w:rPr>
                <w:rFonts w:eastAsia="Times New Roman" w:cs="Times New Roman"/>
                <w:b/>
                <w:bCs/>
                <w:color w:val="000000"/>
                <w:sz w:val="22"/>
                <w:szCs w:val="22"/>
              </w:rPr>
            </w:pPr>
            <w:r w:rsidRPr="003E7F3D">
              <w:rPr>
                <w:rFonts w:eastAsia="Times New Roman" w:cs="Times New Roman"/>
                <w:b/>
                <w:bCs/>
                <w:color w:val="000000"/>
                <w:sz w:val="22"/>
                <w:szCs w:val="22"/>
              </w:rPr>
              <w:t>NL</w:t>
            </w:r>
          </w:p>
        </w:tc>
        <w:tc>
          <w:tcPr>
            <w:tcW w:w="403" w:type="pct"/>
            <w:tcBorders>
              <w:top w:val="nil"/>
              <w:left w:val="nil"/>
              <w:bottom w:val="single" w:sz="4" w:space="0" w:color="auto"/>
              <w:right w:val="single" w:sz="24" w:space="0" w:color="auto"/>
            </w:tcBorders>
            <w:shd w:val="clear" w:color="auto" w:fill="auto"/>
            <w:noWrap/>
            <w:vAlign w:val="center"/>
            <w:hideMark/>
          </w:tcPr>
          <w:p w14:paraId="050515BF" w14:textId="718AF505" w:rsidR="00352144" w:rsidRPr="003E7F3D" w:rsidRDefault="00352144" w:rsidP="00352144">
            <w:pPr>
              <w:jc w:val="center"/>
              <w:rPr>
                <w:rFonts w:eastAsia="Times New Roman" w:cs="Times New Roman"/>
                <w:b/>
                <w:bCs/>
                <w:color w:val="000000"/>
                <w:sz w:val="22"/>
                <w:szCs w:val="22"/>
              </w:rPr>
            </w:pPr>
            <w:r>
              <w:rPr>
                <w:rFonts w:eastAsia="Times New Roman" w:cs="Times New Roman"/>
                <w:b/>
                <w:bCs/>
                <w:color w:val="000000"/>
                <w:sz w:val="22"/>
                <w:szCs w:val="22"/>
              </w:rPr>
              <w:t>Δ[s]</w:t>
            </w:r>
          </w:p>
        </w:tc>
        <w:tc>
          <w:tcPr>
            <w:tcW w:w="403" w:type="pct"/>
            <w:tcBorders>
              <w:top w:val="nil"/>
              <w:left w:val="single" w:sz="24" w:space="0" w:color="auto"/>
              <w:bottom w:val="single" w:sz="4" w:space="0" w:color="auto"/>
              <w:right w:val="single" w:sz="4" w:space="0" w:color="auto"/>
            </w:tcBorders>
            <w:shd w:val="clear" w:color="auto" w:fill="auto"/>
            <w:noWrap/>
            <w:vAlign w:val="center"/>
            <w:hideMark/>
          </w:tcPr>
          <w:p w14:paraId="2F200014" w14:textId="77777777" w:rsidR="00352144" w:rsidRPr="003E7F3D" w:rsidRDefault="00352144" w:rsidP="00352144">
            <w:pPr>
              <w:jc w:val="center"/>
              <w:rPr>
                <w:rFonts w:eastAsia="Times New Roman" w:cs="Times New Roman"/>
                <w:b/>
                <w:bCs/>
                <w:color w:val="000000"/>
                <w:sz w:val="22"/>
                <w:szCs w:val="22"/>
              </w:rPr>
            </w:pPr>
            <w:r w:rsidRPr="003E7F3D">
              <w:rPr>
                <w:rFonts w:eastAsia="Times New Roman" w:cs="Times New Roman"/>
                <w:b/>
                <w:bCs/>
                <w:color w:val="000000"/>
                <w:sz w:val="22"/>
                <w:szCs w:val="22"/>
              </w:rPr>
              <w:t>L</w:t>
            </w:r>
          </w:p>
        </w:tc>
        <w:tc>
          <w:tcPr>
            <w:tcW w:w="403" w:type="pct"/>
            <w:tcBorders>
              <w:top w:val="nil"/>
              <w:left w:val="nil"/>
              <w:bottom w:val="single" w:sz="4" w:space="0" w:color="auto"/>
              <w:right w:val="single" w:sz="4" w:space="0" w:color="auto"/>
            </w:tcBorders>
            <w:shd w:val="clear" w:color="auto" w:fill="auto"/>
            <w:noWrap/>
            <w:vAlign w:val="center"/>
            <w:hideMark/>
          </w:tcPr>
          <w:p w14:paraId="79AFC1E0" w14:textId="77777777" w:rsidR="00352144" w:rsidRPr="003E7F3D" w:rsidRDefault="00352144" w:rsidP="00352144">
            <w:pPr>
              <w:jc w:val="center"/>
              <w:rPr>
                <w:rFonts w:eastAsia="Times New Roman" w:cs="Times New Roman"/>
                <w:b/>
                <w:bCs/>
                <w:color w:val="000000"/>
                <w:sz w:val="22"/>
                <w:szCs w:val="22"/>
              </w:rPr>
            </w:pPr>
            <w:r w:rsidRPr="003E7F3D">
              <w:rPr>
                <w:rFonts w:eastAsia="Times New Roman" w:cs="Times New Roman"/>
                <w:b/>
                <w:bCs/>
                <w:color w:val="000000"/>
                <w:sz w:val="22"/>
                <w:szCs w:val="22"/>
              </w:rPr>
              <w:t>NL</w:t>
            </w:r>
          </w:p>
        </w:tc>
        <w:tc>
          <w:tcPr>
            <w:tcW w:w="561" w:type="pct"/>
            <w:tcBorders>
              <w:top w:val="nil"/>
              <w:left w:val="nil"/>
              <w:bottom w:val="single" w:sz="4" w:space="0" w:color="auto"/>
              <w:right w:val="single" w:sz="18" w:space="0" w:color="auto"/>
            </w:tcBorders>
            <w:shd w:val="clear" w:color="auto" w:fill="auto"/>
            <w:noWrap/>
            <w:vAlign w:val="center"/>
            <w:hideMark/>
          </w:tcPr>
          <w:p w14:paraId="66AD9A92" w14:textId="546B7D0D" w:rsidR="00352144" w:rsidRPr="003E7F3D" w:rsidRDefault="00352144" w:rsidP="00352144">
            <w:pPr>
              <w:jc w:val="center"/>
              <w:rPr>
                <w:rFonts w:eastAsia="Times New Roman" w:cs="Times New Roman"/>
                <w:b/>
                <w:bCs/>
                <w:color w:val="000000"/>
                <w:sz w:val="22"/>
                <w:szCs w:val="22"/>
              </w:rPr>
            </w:pPr>
            <w:r>
              <w:rPr>
                <w:rFonts w:eastAsia="Times New Roman" w:cs="Times New Roman"/>
                <w:b/>
                <w:bCs/>
                <w:color w:val="000000"/>
                <w:sz w:val="22"/>
                <w:szCs w:val="22"/>
              </w:rPr>
              <w:t>Δ[</w:t>
            </w:r>
            <w:r w:rsidR="00F038AB">
              <w:rPr>
                <w:rFonts w:eastAsia="Times New Roman" w:cs="Times New Roman"/>
                <w:b/>
                <w:bCs/>
                <w:color w:val="000000"/>
                <w:sz w:val="22"/>
                <w:szCs w:val="22"/>
              </w:rPr>
              <w:t>m/​s</w:t>
            </w:r>
            <w:r>
              <w:rPr>
                <w:rFonts w:eastAsia="Times New Roman" w:cs="Times New Roman"/>
                <w:b/>
                <w:bCs/>
                <w:color w:val="000000"/>
                <w:sz w:val="22"/>
                <w:szCs w:val="22"/>
              </w:rPr>
              <w:t>]</w:t>
            </w:r>
          </w:p>
        </w:tc>
      </w:tr>
      <w:tr w:rsidR="00352144" w:rsidRPr="003E7F3D" w14:paraId="6BF7ABE1" w14:textId="77777777" w:rsidTr="00352144">
        <w:trPr>
          <w:trHeight w:val="300"/>
        </w:trPr>
        <w:tc>
          <w:tcPr>
            <w:tcW w:w="403" w:type="pct"/>
            <w:tcBorders>
              <w:top w:val="single" w:sz="4" w:space="0" w:color="auto"/>
              <w:left w:val="single" w:sz="18" w:space="0" w:color="auto"/>
              <w:bottom w:val="single" w:sz="18" w:space="0" w:color="auto"/>
              <w:right w:val="single" w:sz="4" w:space="0" w:color="auto"/>
            </w:tcBorders>
            <w:shd w:val="clear" w:color="auto" w:fill="auto"/>
            <w:noWrap/>
            <w:vAlign w:val="center"/>
            <w:hideMark/>
          </w:tcPr>
          <w:p w14:paraId="4F117245" w14:textId="162C4B14" w:rsidR="00352144" w:rsidRPr="00352144" w:rsidRDefault="00352144" w:rsidP="00352144">
            <w:pPr>
              <w:jc w:val="center"/>
              <w:rPr>
                <w:rFonts w:eastAsia="Times New Roman" w:cs="Times New Roman"/>
                <w:color w:val="000000"/>
                <w:sz w:val="22"/>
                <w:szCs w:val="22"/>
              </w:rPr>
            </w:pPr>
            <w:r w:rsidRPr="00352144">
              <w:rPr>
                <w:rFonts w:eastAsia="Times New Roman" w:cs="Times New Roman"/>
                <w:color w:val="000000"/>
                <w:sz w:val="22"/>
                <w:szCs w:val="22"/>
              </w:rPr>
              <w:t>1</w:t>
            </w:r>
            <w:r>
              <w:rPr>
                <w:rFonts w:eastAsia="Times New Roman" w:cs="Times New Roman"/>
                <w:color w:val="000000"/>
                <w:sz w:val="22"/>
                <w:szCs w:val="22"/>
              </w:rPr>
              <w:t>00</w:t>
            </w:r>
          </w:p>
        </w:tc>
        <w:tc>
          <w:tcPr>
            <w:tcW w:w="445" w:type="pct"/>
            <w:tcBorders>
              <w:top w:val="single" w:sz="4" w:space="0" w:color="auto"/>
              <w:left w:val="single" w:sz="4" w:space="0" w:color="auto"/>
              <w:bottom w:val="single" w:sz="18" w:space="0" w:color="auto"/>
              <w:right w:val="single" w:sz="4" w:space="0" w:color="auto"/>
            </w:tcBorders>
            <w:vAlign w:val="center"/>
          </w:tcPr>
          <w:p w14:paraId="6B599E5A" w14:textId="4D072A1B" w:rsidR="00352144" w:rsidRPr="00352144" w:rsidRDefault="00352144" w:rsidP="00352144">
            <w:pPr>
              <w:jc w:val="center"/>
              <w:rPr>
                <w:rFonts w:eastAsia="Times New Roman" w:cs="Times New Roman"/>
                <w:color w:val="000000"/>
                <w:sz w:val="22"/>
                <w:szCs w:val="22"/>
              </w:rPr>
            </w:pPr>
            <w:r w:rsidRPr="00352144">
              <w:rPr>
                <w:rFonts w:eastAsia="Times New Roman" w:cs="Times New Roman"/>
                <w:color w:val="000000"/>
                <w:sz w:val="22"/>
                <w:szCs w:val="22"/>
              </w:rPr>
              <w:t>8</w:t>
            </w:r>
            <w:r w:rsidR="00F038AB" w:rsidRPr="00352144">
              <w:rPr>
                <w:rFonts w:eastAsia="Times New Roman" w:cs="Times New Roman"/>
                <w:color w:val="000000"/>
                <w:sz w:val="22"/>
                <w:szCs w:val="22"/>
              </w:rPr>
              <w:t>0/</w:t>
            </w:r>
            <w:r w:rsidR="00F038AB">
              <w:rPr>
                <w:rFonts w:eastAsia="Times New Roman" w:cs="Times New Roman"/>
                <w:color w:val="000000"/>
                <w:sz w:val="22"/>
                <w:szCs w:val="22"/>
              </w:rPr>
              <w:t>​</w:t>
            </w:r>
            <w:r w:rsidR="00F038AB" w:rsidRPr="00352144">
              <w:rPr>
                <w:rFonts w:eastAsia="Times New Roman" w:cs="Times New Roman"/>
                <w:color w:val="000000"/>
                <w:sz w:val="22"/>
                <w:szCs w:val="22"/>
              </w:rPr>
              <w:t>2</w:t>
            </w:r>
            <w:r w:rsidRPr="00352144">
              <w:rPr>
                <w:rFonts w:eastAsia="Times New Roman" w:cs="Times New Roman"/>
                <w:color w:val="000000"/>
                <w:sz w:val="22"/>
                <w:szCs w:val="22"/>
              </w:rPr>
              <w:t>0</w:t>
            </w:r>
          </w:p>
        </w:tc>
        <w:tc>
          <w:tcPr>
            <w:tcW w:w="361" w:type="pct"/>
            <w:tcBorders>
              <w:top w:val="single" w:sz="4" w:space="0" w:color="auto"/>
              <w:left w:val="single" w:sz="4" w:space="0" w:color="auto"/>
              <w:bottom w:val="single" w:sz="18" w:space="0" w:color="auto"/>
              <w:right w:val="single" w:sz="18" w:space="0" w:color="auto"/>
            </w:tcBorders>
            <w:shd w:val="clear" w:color="auto" w:fill="auto"/>
            <w:noWrap/>
            <w:vAlign w:val="center"/>
            <w:hideMark/>
          </w:tcPr>
          <w:p w14:paraId="681CC201" w14:textId="64515700" w:rsidR="00352144" w:rsidRPr="00352144" w:rsidRDefault="00352144" w:rsidP="00352144">
            <w:pPr>
              <w:jc w:val="center"/>
              <w:rPr>
                <w:rFonts w:eastAsia="Times New Roman" w:cs="Times New Roman"/>
                <w:color w:val="000000"/>
                <w:sz w:val="22"/>
                <w:szCs w:val="22"/>
              </w:rPr>
            </w:pPr>
            <w:r w:rsidRPr="00352144">
              <w:rPr>
                <w:rFonts w:eastAsia="Times New Roman" w:cs="Times New Roman"/>
                <w:color w:val="000000"/>
                <w:sz w:val="22"/>
                <w:szCs w:val="22"/>
              </w:rPr>
              <w:t>0</w:t>
            </w:r>
            <w:r>
              <w:rPr>
                <w:rFonts w:eastAsia="Times New Roman" w:cs="Times New Roman"/>
                <w:color w:val="000000"/>
                <w:sz w:val="22"/>
                <w:szCs w:val="22"/>
              </w:rPr>
              <w:t>.01</w:t>
            </w:r>
          </w:p>
        </w:tc>
        <w:tc>
          <w:tcPr>
            <w:tcW w:w="349" w:type="pct"/>
            <w:tcBorders>
              <w:top w:val="nil"/>
              <w:left w:val="single" w:sz="18" w:space="0" w:color="auto"/>
              <w:bottom w:val="single" w:sz="18" w:space="0" w:color="auto"/>
              <w:right w:val="single" w:sz="4" w:space="0" w:color="auto"/>
            </w:tcBorders>
            <w:shd w:val="clear" w:color="auto" w:fill="auto"/>
            <w:noWrap/>
            <w:vAlign w:val="center"/>
            <w:hideMark/>
          </w:tcPr>
          <w:p w14:paraId="324B7C00" w14:textId="30042A3C" w:rsidR="00352144" w:rsidRPr="00352144" w:rsidRDefault="00352144" w:rsidP="00352144">
            <w:pPr>
              <w:jc w:val="center"/>
              <w:rPr>
                <w:rFonts w:eastAsia="Times New Roman" w:cs="Times New Roman"/>
                <w:color w:val="000000"/>
                <w:sz w:val="22"/>
                <w:szCs w:val="22"/>
              </w:rPr>
            </w:pPr>
            <w:r w:rsidRPr="00352144">
              <w:rPr>
                <w:rFonts w:cs="Times New Roman"/>
                <w:color w:val="000000"/>
                <w:sz w:val="22"/>
                <w:szCs w:val="22"/>
              </w:rPr>
              <w:t>0.65</w:t>
            </w:r>
          </w:p>
        </w:tc>
        <w:tc>
          <w:tcPr>
            <w:tcW w:w="459" w:type="pct"/>
            <w:tcBorders>
              <w:top w:val="nil"/>
              <w:left w:val="nil"/>
              <w:bottom w:val="single" w:sz="18" w:space="0" w:color="auto"/>
              <w:right w:val="single" w:sz="4" w:space="0" w:color="auto"/>
            </w:tcBorders>
            <w:shd w:val="clear" w:color="auto" w:fill="auto"/>
            <w:noWrap/>
            <w:vAlign w:val="center"/>
            <w:hideMark/>
          </w:tcPr>
          <w:p w14:paraId="14E0EB76" w14:textId="4C3414AA" w:rsidR="00352144" w:rsidRPr="00352144" w:rsidRDefault="00352144" w:rsidP="00352144">
            <w:pPr>
              <w:jc w:val="center"/>
              <w:rPr>
                <w:rFonts w:eastAsia="Times New Roman" w:cs="Times New Roman"/>
                <w:color w:val="000000"/>
                <w:sz w:val="22"/>
                <w:szCs w:val="22"/>
              </w:rPr>
            </w:pPr>
            <w:r w:rsidRPr="00352144">
              <w:rPr>
                <w:rFonts w:cs="Times New Roman"/>
                <w:color w:val="000000"/>
                <w:sz w:val="22"/>
                <w:szCs w:val="22"/>
              </w:rPr>
              <w:t>0.30</w:t>
            </w:r>
          </w:p>
        </w:tc>
        <w:tc>
          <w:tcPr>
            <w:tcW w:w="353" w:type="pct"/>
            <w:tcBorders>
              <w:top w:val="nil"/>
              <w:left w:val="nil"/>
              <w:bottom w:val="single" w:sz="18" w:space="0" w:color="auto"/>
              <w:right w:val="single" w:sz="18" w:space="0" w:color="auto"/>
            </w:tcBorders>
            <w:shd w:val="clear" w:color="auto" w:fill="auto"/>
            <w:noWrap/>
            <w:vAlign w:val="center"/>
            <w:hideMark/>
          </w:tcPr>
          <w:p w14:paraId="13B5D115" w14:textId="13BEC9C8" w:rsidR="00352144" w:rsidRPr="00D15BF8" w:rsidRDefault="00352144" w:rsidP="00352144">
            <w:pPr>
              <w:jc w:val="center"/>
              <w:rPr>
                <w:rFonts w:eastAsia="Times New Roman" w:cs="Times New Roman"/>
                <w:b/>
                <w:color w:val="000000"/>
                <w:sz w:val="22"/>
                <w:szCs w:val="22"/>
              </w:rPr>
            </w:pPr>
            <w:r w:rsidRPr="00D15BF8">
              <w:rPr>
                <w:rFonts w:cs="Times New Roman"/>
                <w:b/>
                <w:color w:val="000000"/>
                <w:sz w:val="22"/>
                <w:szCs w:val="22"/>
              </w:rPr>
              <w:t>0.35</w:t>
            </w:r>
          </w:p>
        </w:tc>
        <w:tc>
          <w:tcPr>
            <w:tcW w:w="456" w:type="pct"/>
            <w:tcBorders>
              <w:top w:val="nil"/>
              <w:left w:val="single" w:sz="18" w:space="0" w:color="auto"/>
              <w:bottom w:val="single" w:sz="18" w:space="0" w:color="auto"/>
              <w:right w:val="single" w:sz="4" w:space="0" w:color="auto"/>
            </w:tcBorders>
            <w:shd w:val="clear" w:color="auto" w:fill="auto"/>
            <w:noWrap/>
            <w:vAlign w:val="center"/>
            <w:hideMark/>
          </w:tcPr>
          <w:p w14:paraId="4122C37B" w14:textId="20DCD378" w:rsidR="00352144" w:rsidRPr="00352144" w:rsidRDefault="00352144" w:rsidP="00352144">
            <w:pPr>
              <w:jc w:val="center"/>
              <w:rPr>
                <w:rFonts w:eastAsia="Times New Roman" w:cs="Times New Roman"/>
                <w:color w:val="000000"/>
                <w:sz w:val="22"/>
                <w:szCs w:val="22"/>
              </w:rPr>
            </w:pPr>
            <w:r w:rsidRPr="00352144">
              <w:rPr>
                <w:rFonts w:cs="Times New Roman"/>
                <w:color w:val="000000"/>
                <w:sz w:val="22"/>
                <w:szCs w:val="22"/>
              </w:rPr>
              <w:t>1.97</w:t>
            </w:r>
          </w:p>
        </w:tc>
        <w:tc>
          <w:tcPr>
            <w:tcW w:w="403" w:type="pct"/>
            <w:tcBorders>
              <w:top w:val="nil"/>
              <w:left w:val="nil"/>
              <w:bottom w:val="single" w:sz="18" w:space="0" w:color="auto"/>
              <w:right w:val="single" w:sz="4" w:space="0" w:color="auto"/>
            </w:tcBorders>
            <w:shd w:val="clear" w:color="auto" w:fill="auto"/>
            <w:noWrap/>
            <w:vAlign w:val="center"/>
            <w:hideMark/>
          </w:tcPr>
          <w:p w14:paraId="6DB23001" w14:textId="4A76873D" w:rsidR="00352144" w:rsidRPr="00352144" w:rsidRDefault="00352144" w:rsidP="00352144">
            <w:pPr>
              <w:jc w:val="center"/>
              <w:rPr>
                <w:rFonts w:eastAsia="Times New Roman" w:cs="Times New Roman"/>
                <w:color w:val="000000"/>
                <w:sz w:val="22"/>
                <w:szCs w:val="22"/>
              </w:rPr>
            </w:pPr>
            <w:r w:rsidRPr="00352144">
              <w:rPr>
                <w:rFonts w:cs="Times New Roman"/>
                <w:color w:val="000000"/>
                <w:sz w:val="22"/>
                <w:szCs w:val="22"/>
              </w:rPr>
              <w:t>1.53</w:t>
            </w:r>
          </w:p>
        </w:tc>
        <w:tc>
          <w:tcPr>
            <w:tcW w:w="403" w:type="pct"/>
            <w:tcBorders>
              <w:top w:val="nil"/>
              <w:left w:val="nil"/>
              <w:bottom w:val="single" w:sz="18" w:space="0" w:color="auto"/>
              <w:right w:val="single" w:sz="24" w:space="0" w:color="auto"/>
            </w:tcBorders>
            <w:shd w:val="clear" w:color="auto" w:fill="auto"/>
            <w:noWrap/>
            <w:vAlign w:val="center"/>
            <w:hideMark/>
          </w:tcPr>
          <w:p w14:paraId="67E88CE6" w14:textId="201DEF2D" w:rsidR="00352144" w:rsidRPr="00D15BF8" w:rsidRDefault="00352144" w:rsidP="00352144">
            <w:pPr>
              <w:jc w:val="center"/>
              <w:rPr>
                <w:rFonts w:eastAsia="Times New Roman" w:cs="Times New Roman"/>
                <w:b/>
                <w:color w:val="000000"/>
                <w:sz w:val="22"/>
                <w:szCs w:val="22"/>
              </w:rPr>
            </w:pPr>
            <w:r w:rsidRPr="00D15BF8">
              <w:rPr>
                <w:rFonts w:cs="Times New Roman"/>
                <w:b/>
                <w:color w:val="000000"/>
                <w:sz w:val="22"/>
                <w:szCs w:val="22"/>
              </w:rPr>
              <w:t>0.44</w:t>
            </w:r>
          </w:p>
        </w:tc>
        <w:tc>
          <w:tcPr>
            <w:tcW w:w="403" w:type="pct"/>
            <w:tcBorders>
              <w:top w:val="nil"/>
              <w:left w:val="single" w:sz="24" w:space="0" w:color="auto"/>
              <w:bottom w:val="single" w:sz="18" w:space="0" w:color="auto"/>
              <w:right w:val="single" w:sz="4" w:space="0" w:color="auto"/>
            </w:tcBorders>
            <w:shd w:val="clear" w:color="auto" w:fill="auto"/>
            <w:noWrap/>
            <w:vAlign w:val="center"/>
            <w:hideMark/>
          </w:tcPr>
          <w:p w14:paraId="5F723B2E" w14:textId="47B90901" w:rsidR="00352144" w:rsidRPr="00352144" w:rsidRDefault="00352144" w:rsidP="00352144">
            <w:pPr>
              <w:jc w:val="center"/>
              <w:rPr>
                <w:rFonts w:eastAsia="Times New Roman" w:cs="Times New Roman"/>
                <w:color w:val="000000"/>
                <w:sz w:val="22"/>
                <w:szCs w:val="22"/>
              </w:rPr>
            </w:pPr>
            <w:r w:rsidRPr="00352144">
              <w:rPr>
                <w:rFonts w:cs="Times New Roman"/>
                <w:color w:val="000000"/>
                <w:sz w:val="22"/>
                <w:szCs w:val="22"/>
              </w:rPr>
              <w:t>0.00</w:t>
            </w:r>
          </w:p>
        </w:tc>
        <w:tc>
          <w:tcPr>
            <w:tcW w:w="403" w:type="pct"/>
            <w:tcBorders>
              <w:top w:val="nil"/>
              <w:left w:val="nil"/>
              <w:bottom w:val="single" w:sz="18" w:space="0" w:color="auto"/>
              <w:right w:val="single" w:sz="4" w:space="0" w:color="auto"/>
            </w:tcBorders>
            <w:shd w:val="clear" w:color="auto" w:fill="auto"/>
            <w:noWrap/>
            <w:vAlign w:val="center"/>
            <w:hideMark/>
          </w:tcPr>
          <w:p w14:paraId="3C553591" w14:textId="024FCFD2" w:rsidR="00352144" w:rsidRPr="00352144" w:rsidRDefault="00352144" w:rsidP="00352144">
            <w:pPr>
              <w:jc w:val="center"/>
              <w:rPr>
                <w:rFonts w:eastAsia="Times New Roman" w:cs="Times New Roman"/>
                <w:color w:val="000000"/>
                <w:sz w:val="22"/>
                <w:szCs w:val="22"/>
              </w:rPr>
            </w:pPr>
            <w:r w:rsidRPr="00352144">
              <w:rPr>
                <w:rFonts w:cs="Times New Roman"/>
                <w:color w:val="000000"/>
                <w:sz w:val="22"/>
                <w:szCs w:val="22"/>
              </w:rPr>
              <w:t>0.00</w:t>
            </w:r>
          </w:p>
        </w:tc>
        <w:tc>
          <w:tcPr>
            <w:tcW w:w="561" w:type="pct"/>
            <w:tcBorders>
              <w:top w:val="nil"/>
              <w:left w:val="nil"/>
              <w:bottom w:val="single" w:sz="18" w:space="0" w:color="auto"/>
              <w:right w:val="single" w:sz="18" w:space="0" w:color="auto"/>
            </w:tcBorders>
            <w:shd w:val="clear" w:color="auto" w:fill="auto"/>
            <w:noWrap/>
            <w:vAlign w:val="center"/>
            <w:hideMark/>
          </w:tcPr>
          <w:p w14:paraId="2BF4DE0F" w14:textId="37B24441" w:rsidR="00352144" w:rsidRPr="00D15BF8" w:rsidRDefault="00352144" w:rsidP="00352144">
            <w:pPr>
              <w:jc w:val="center"/>
              <w:rPr>
                <w:rFonts w:eastAsia="Times New Roman" w:cs="Times New Roman"/>
                <w:b/>
                <w:color w:val="000000"/>
                <w:sz w:val="22"/>
                <w:szCs w:val="22"/>
              </w:rPr>
            </w:pPr>
            <w:r w:rsidRPr="00D15BF8">
              <w:rPr>
                <w:rFonts w:cs="Times New Roman"/>
                <w:b/>
                <w:color w:val="000000"/>
                <w:sz w:val="22"/>
                <w:szCs w:val="22"/>
              </w:rPr>
              <w:t>0.00</w:t>
            </w:r>
          </w:p>
        </w:tc>
      </w:tr>
    </w:tbl>
    <w:p w14:paraId="7E2CCCAF" w14:textId="73C5A903" w:rsidR="00352144" w:rsidRDefault="00352144" w:rsidP="00352144">
      <w:pPr>
        <w:rPr>
          <w:lang w:eastAsia="ko-KR"/>
        </w:rPr>
      </w:pPr>
    </w:p>
    <w:p w14:paraId="00F1C1AB" w14:textId="2FEEEFD2" w:rsidR="00785119" w:rsidRDefault="00433A57" w:rsidP="006B5C43">
      <w:pPr>
        <w:pStyle w:val="Heading5"/>
        <w:rPr>
          <w:lang w:eastAsia="ko-KR"/>
        </w:rPr>
      </w:pPr>
      <w:r>
        <w:rPr>
          <w:lang w:eastAsia="ko-KR"/>
        </w:rPr>
        <w:t>Feed-Forward Compensation Testing</w:t>
      </w:r>
    </w:p>
    <w:p w14:paraId="2FB6BFFE" w14:textId="7FF17058" w:rsidR="006B5C43" w:rsidRDefault="00433A57" w:rsidP="006165AD">
      <w:pPr>
        <w:pStyle w:val="AllParagraph"/>
        <w:rPr>
          <w:lang w:eastAsia="ko-KR"/>
        </w:rPr>
      </w:pPr>
      <w:r>
        <w:rPr>
          <w:lang w:eastAsia="ko-KR"/>
        </w:rPr>
        <w:t>Following testing of the thrust model approximation, the system was tested with and without the use of a feed-forward term.</w:t>
      </w:r>
      <w:r w:rsidR="00AE43EE">
        <w:rPr>
          <w:lang w:eastAsia="ko-KR"/>
        </w:rPr>
        <w:t xml:space="preserve"> </w:t>
      </w:r>
      <w:r>
        <w:rPr>
          <w:lang w:eastAsia="ko-KR"/>
        </w:rPr>
        <w:t>As previously discussed and graphically displayed in Figure 6, our definition of feed-forward compensation is analogous to command-compensated control.</w:t>
      </w:r>
      <w:r w:rsidR="00AE43EE">
        <w:rPr>
          <w:lang w:eastAsia="ko-KR"/>
        </w:rPr>
        <w:t xml:space="preserve"> </w:t>
      </w:r>
      <w:r>
        <w:rPr>
          <w:lang w:eastAsia="ko-KR"/>
        </w:rPr>
        <w:t>This implies that assuming we know a relationship of the model to a range of set-points, we can predict certain dynamics of the response and use that advantageously.</w:t>
      </w:r>
      <w:r w:rsidR="00AE43EE">
        <w:rPr>
          <w:lang w:eastAsia="ko-KR"/>
        </w:rPr>
        <w:t xml:space="preserve"> </w:t>
      </w:r>
      <w:r>
        <w:rPr>
          <w:lang w:eastAsia="ko-KR"/>
        </w:rPr>
        <w:t>In this research, we assume that we understand the relationship from commanded velocity and the thrust required based on Equation (4).</w:t>
      </w:r>
      <w:r w:rsidR="00AE43EE">
        <w:rPr>
          <w:lang w:eastAsia="ko-KR"/>
        </w:rPr>
        <w:t xml:space="preserve"> </w:t>
      </w:r>
      <w:r>
        <w:rPr>
          <w:lang w:eastAsia="ko-KR"/>
        </w:rPr>
        <w:t xml:space="preserve">If assume steady-state velocity (i.e. </w:t>
      </w:r>
      <w:r w:rsidRPr="00433A57">
        <w:rPr>
          <w:position w:val="-24"/>
          <w:lang w:eastAsia="ko-KR"/>
        </w:rPr>
        <w:object w:dxaOrig="1080" w:dyaOrig="620" w14:anchorId="1ECE599F">
          <v:shape id="_x0000_i1077" type="#_x0000_t75" style="width:54.35pt;height:30.55pt" o:ole="">
            <v:imagedata r:id="rId133" o:title=""/>
          </v:shape>
          <o:OLEObject Type="Embed" ProgID="Equation.DSMT4" ShapeID="_x0000_i1077" DrawAspect="Content" ObjectID="_1587989624" r:id="rId134"/>
        </w:object>
      </w:r>
      <w:r>
        <w:rPr>
          <w:lang w:eastAsia="ko-KR"/>
        </w:rPr>
        <w:t xml:space="preserve"> ), then the thrust required, </w:t>
      </w:r>
      <w:r w:rsidRPr="00433A57">
        <w:rPr>
          <w:position w:val="-12"/>
          <w:lang w:eastAsia="ko-KR"/>
        </w:rPr>
        <w:object w:dxaOrig="360" w:dyaOrig="360" w14:anchorId="6AF95DBB">
          <v:shape id="_x0000_i1078" type="#_x0000_t75" style="width:19pt;height:19pt" o:ole="">
            <v:imagedata r:id="rId135" o:title=""/>
          </v:shape>
          <o:OLEObject Type="Embed" ProgID="Equation.DSMT4" ShapeID="_x0000_i1078" DrawAspect="Content" ObjectID="_1587989625" r:id="rId136"/>
        </w:object>
      </w:r>
      <w:r>
        <w:rPr>
          <w:lang w:eastAsia="ko-KR"/>
        </w:rPr>
        <w:t xml:space="preserve"> , is a relationship of the drag components and commanded velocity as generalized in Equation (9).</w:t>
      </w:r>
    </w:p>
    <w:p w14:paraId="248990A1" w14:textId="708E3869" w:rsidR="00433A57" w:rsidRDefault="00433A57" w:rsidP="00433A57">
      <w:pPr>
        <w:pStyle w:val="MTDisplayEquation"/>
        <w:rPr>
          <w:lang w:eastAsia="ko-KR"/>
        </w:rPr>
      </w:pPr>
      <w:r>
        <w:rPr>
          <w:lang w:eastAsia="ko-KR"/>
        </w:rPr>
        <w:tab/>
      </w:r>
      <w:r w:rsidRPr="00433A57">
        <w:rPr>
          <w:position w:val="-16"/>
          <w:lang w:eastAsia="ko-KR"/>
        </w:rPr>
        <w:object w:dxaOrig="2900" w:dyaOrig="440" w14:anchorId="12907E9A">
          <v:shape id="_x0000_i1079" type="#_x0000_t75" style="width:144.7pt;height:22.4pt" o:ole="">
            <v:imagedata r:id="rId137" o:title=""/>
          </v:shape>
          <o:OLEObject Type="Embed" ProgID="Equation.DSMT4" ShapeID="_x0000_i1079" DrawAspect="Content" ObjectID="_1587989626" r:id="rId138"/>
        </w:object>
      </w:r>
      <w:r>
        <w:rPr>
          <w:lang w:eastAsia="ko-KR"/>
        </w:rPr>
        <w:t xml:space="preserve"> </w:t>
      </w:r>
      <w:r>
        <w:rPr>
          <w:lang w:eastAsia="ko-KR"/>
        </w:rPr>
        <w:tab/>
      </w:r>
      <w:r>
        <w:rPr>
          <w:lang w:eastAsia="ko-KR"/>
        </w:rPr>
        <w:fldChar w:fldCharType="begin"/>
      </w:r>
      <w:r>
        <w:rPr>
          <w:lang w:eastAsia="ko-KR"/>
        </w:rPr>
        <w:instrText xml:space="preserve"> MACROBUTTON MTPlaceRef \* MERGEFORMAT </w:instrText>
      </w:r>
      <w:r>
        <w:rPr>
          <w:lang w:eastAsia="ko-KR"/>
        </w:rPr>
        <w:fldChar w:fldCharType="begin"/>
      </w:r>
      <w:r>
        <w:rPr>
          <w:lang w:eastAsia="ko-KR"/>
        </w:rPr>
        <w:instrText xml:space="preserve"> SEQ MTEqn \h \* MERGEFORMAT </w:instrText>
      </w:r>
      <w:r>
        <w:rPr>
          <w:lang w:eastAsia="ko-KR"/>
        </w:rPr>
        <w:fldChar w:fldCharType="end"/>
      </w:r>
      <w:r>
        <w:rPr>
          <w:lang w:eastAsia="ko-KR"/>
        </w:rPr>
        <w:instrText>(</w:instrText>
      </w:r>
      <w:r>
        <w:rPr>
          <w:lang w:eastAsia="ko-KR"/>
        </w:rPr>
        <w:fldChar w:fldCharType="begin"/>
      </w:r>
      <w:r>
        <w:rPr>
          <w:lang w:eastAsia="ko-KR"/>
        </w:rPr>
        <w:instrText xml:space="preserve"> SEQ MTEqn \c \* Arabic \* MERGEFORMAT </w:instrText>
      </w:r>
      <w:r>
        <w:rPr>
          <w:lang w:eastAsia="ko-KR"/>
        </w:rPr>
        <w:fldChar w:fldCharType="separate"/>
      </w:r>
      <w:r w:rsidR="005E320E">
        <w:rPr>
          <w:noProof/>
          <w:lang w:eastAsia="ko-KR"/>
        </w:rPr>
        <w:instrText>9</w:instrText>
      </w:r>
      <w:r>
        <w:rPr>
          <w:lang w:eastAsia="ko-KR"/>
        </w:rPr>
        <w:fldChar w:fldCharType="end"/>
      </w:r>
      <w:r>
        <w:rPr>
          <w:lang w:eastAsia="ko-KR"/>
        </w:rPr>
        <w:instrText>)</w:instrText>
      </w:r>
      <w:r>
        <w:rPr>
          <w:lang w:eastAsia="ko-KR"/>
        </w:rPr>
        <w:fldChar w:fldCharType="end"/>
      </w:r>
    </w:p>
    <w:p w14:paraId="1B37AAEE" w14:textId="179F3046" w:rsidR="00433A57" w:rsidRPr="00433A57" w:rsidRDefault="00433A57" w:rsidP="006165AD">
      <w:pPr>
        <w:pStyle w:val="AllParagraph"/>
        <w:rPr>
          <w:lang w:eastAsia="ko-KR"/>
        </w:rPr>
      </w:pPr>
      <w:r>
        <w:rPr>
          <w:lang w:eastAsia="ko-KR"/>
        </w:rPr>
        <w:lastRenderedPageBreak/>
        <w:t>Then by incorporating the appropriate values from Table 2 for the drag coefficients, our relationship is reduced to Equation (10) as the total thrust needed for two thrusters.</w:t>
      </w:r>
      <w:r w:rsidR="00AE43EE">
        <w:rPr>
          <w:lang w:eastAsia="ko-KR"/>
        </w:rPr>
        <w:t xml:space="preserve"> </w:t>
      </w:r>
      <w:r>
        <w:rPr>
          <w:lang w:eastAsia="ko-KR"/>
        </w:rPr>
        <w:t>Figure 20 provides one example and iteration of a Simulink model used incorporating feed-forward for these simulations.</w:t>
      </w:r>
    </w:p>
    <w:p w14:paraId="02788A06" w14:textId="59B23F4B" w:rsidR="00785119" w:rsidRDefault="00433A57" w:rsidP="00433A57">
      <w:pPr>
        <w:pStyle w:val="MTDisplayEquation"/>
        <w:rPr>
          <w:lang w:eastAsia="ko-KR"/>
        </w:rPr>
      </w:pPr>
      <w:r>
        <w:rPr>
          <w:lang w:eastAsia="ko-KR"/>
        </w:rPr>
        <w:tab/>
      </w:r>
      <w:r w:rsidRPr="00433A57">
        <w:rPr>
          <w:position w:val="-18"/>
          <w:lang w:eastAsia="ko-KR"/>
        </w:rPr>
        <w:object w:dxaOrig="3220" w:dyaOrig="480" w14:anchorId="5C902482">
          <v:shape id="_x0000_i1080" type="#_x0000_t75" style="width:160.3pt;height:23.75pt" o:ole="">
            <v:imagedata r:id="rId139" o:title=""/>
          </v:shape>
          <o:OLEObject Type="Embed" ProgID="Equation.DSMT4" ShapeID="_x0000_i1080" DrawAspect="Content" ObjectID="_1587989627" r:id="rId140"/>
        </w:object>
      </w:r>
      <w:r>
        <w:rPr>
          <w:lang w:eastAsia="ko-KR"/>
        </w:rPr>
        <w:t xml:space="preserve"> </w:t>
      </w:r>
      <w:r>
        <w:rPr>
          <w:lang w:eastAsia="ko-KR"/>
        </w:rPr>
        <w:tab/>
      </w:r>
      <w:r>
        <w:rPr>
          <w:lang w:eastAsia="ko-KR"/>
        </w:rPr>
        <w:fldChar w:fldCharType="begin"/>
      </w:r>
      <w:r>
        <w:rPr>
          <w:lang w:eastAsia="ko-KR"/>
        </w:rPr>
        <w:instrText xml:space="preserve"> MACROBUTTON MTPlaceRef \* MERGEFORMAT </w:instrText>
      </w:r>
      <w:r>
        <w:rPr>
          <w:lang w:eastAsia="ko-KR"/>
        </w:rPr>
        <w:fldChar w:fldCharType="begin"/>
      </w:r>
      <w:r>
        <w:rPr>
          <w:lang w:eastAsia="ko-KR"/>
        </w:rPr>
        <w:instrText xml:space="preserve"> SEQ MTEqn \h \* MERGEFORMAT </w:instrText>
      </w:r>
      <w:r>
        <w:rPr>
          <w:lang w:eastAsia="ko-KR"/>
        </w:rPr>
        <w:fldChar w:fldCharType="end"/>
      </w:r>
      <w:r>
        <w:rPr>
          <w:lang w:eastAsia="ko-KR"/>
        </w:rPr>
        <w:instrText>(</w:instrText>
      </w:r>
      <w:r>
        <w:rPr>
          <w:lang w:eastAsia="ko-KR"/>
        </w:rPr>
        <w:fldChar w:fldCharType="begin"/>
      </w:r>
      <w:r>
        <w:rPr>
          <w:lang w:eastAsia="ko-KR"/>
        </w:rPr>
        <w:instrText xml:space="preserve"> SEQ MTEqn \c \* Arabic \* MERGEFORMAT </w:instrText>
      </w:r>
      <w:r>
        <w:rPr>
          <w:lang w:eastAsia="ko-KR"/>
        </w:rPr>
        <w:fldChar w:fldCharType="separate"/>
      </w:r>
      <w:r w:rsidR="005E320E">
        <w:rPr>
          <w:noProof/>
          <w:lang w:eastAsia="ko-KR"/>
        </w:rPr>
        <w:instrText>10</w:instrText>
      </w:r>
      <w:r>
        <w:rPr>
          <w:lang w:eastAsia="ko-KR"/>
        </w:rPr>
        <w:fldChar w:fldCharType="end"/>
      </w:r>
      <w:r>
        <w:rPr>
          <w:lang w:eastAsia="ko-KR"/>
        </w:rPr>
        <w:instrText>)</w:instrText>
      </w:r>
      <w:r>
        <w:rPr>
          <w:lang w:eastAsia="ko-KR"/>
        </w:rPr>
        <w:fldChar w:fldCharType="end"/>
      </w:r>
    </w:p>
    <w:p w14:paraId="7DFF44EA" w14:textId="67B83B97" w:rsidR="00433A57" w:rsidRDefault="00433A57" w:rsidP="00D844CF">
      <w:pPr>
        <w:pStyle w:val="Image"/>
      </w:pPr>
      <w:r>
        <w:rPr>
          <w:lang w:eastAsia="en-US"/>
        </w:rPr>
        <w:drawing>
          <wp:inline distT="0" distB="0" distL="0" distR="0" wp14:anchorId="35B87601" wp14:editId="739C9B8A">
            <wp:extent cx="5486400" cy="17868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ed_forward_example.png"/>
                    <pic:cNvPicPr/>
                  </pic:nvPicPr>
                  <pic:blipFill>
                    <a:blip r:embed="rId141">
                      <a:extLst>
                        <a:ext uri="{28A0092B-C50C-407E-A947-70E740481C1C}">
                          <a14:useLocalDpi xmlns:a14="http://schemas.microsoft.com/office/drawing/2010/main" val="0"/>
                        </a:ext>
                      </a:extLst>
                    </a:blip>
                    <a:stretch>
                      <a:fillRect/>
                    </a:stretch>
                  </pic:blipFill>
                  <pic:spPr>
                    <a:xfrm>
                      <a:off x="0" y="0"/>
                      <a:ext cx="5486400" cy="1786890"/>
                    </a:xfrm>
                    <a:prstGeom prst="rect">
                      <a:avLst/>
                    </a:prstGeom>
                  </pic:spPr>
                </pic:pic>
              </a:graphicData>
            </a:graphic>
          </wp:inline>
        </w:drawing>
      </w:r>
    </w:p>
    <w:p w14:paraId="21D304E5" w14:textId="545E341D" w:rsidR="00D844CF" w:rsidRDefault="00082E8E" w:rsidP="007D010B">
      <w:pPr>
        <w:pStyle w:val="FigureTitle"/>
        <w:rPr>
          <w:lang w:eastAsia="ko-KR"/>
        </w:rPr>
      </w:pPr>
      <w:bookmarkStart w:id="87" w:name="_Toc514246817"/>
      <w:r>
        <w:rPr>
          <w:lang w:eastAsia="ko-KR"/>
        </w:rPr>
        <w:t>Speed Control with Feed-</w:t>
      </w:r>
      <w:r w:rsidR="00D844CF">
        <w:rPr>
          <w:lang w:eastAsia="ko-KR"/>
        </w:rPr>
        <w:t>Forward Architecture in Simulink Model</w:t>
      </w:r>
      <w:bookmarkEnd w:id="87"/>
    </w:p>
    <w:p w14:paraId="5F2A7501" w14:textId="73B9D599" w:rsidR="00500101" w:rsidRDefault="005D077A" w:rsidP="006165AD">
      <w:pPr>
        <w:pStyle w:val="AllParagraph"/>
        <w:rPr>
          <w:lang w:eastAsia="ko-KR"/>
        </w:rPr>
      </w:pPr>
      <w:r>
        <w:rPr>
          <w:lang w:eastAsia="ko-KR"/>
        </w:rPr>
        <w:t>For this testing, we configured for a linear thrust model approximation and conducted the same systematic tuning steps as the previous sections (see Table 6 for gain schedule) to service as a basis for comparison. In addition to observing the step-response and accompanying characteristics, the integrator</w:t>
      </w:r>
      <w:r w:rsidR="00787247">
        <w:rPr>
          <w:lang w:eastAsia="ko-KR"/>
        </w:rPr>
        <w:t>’</w:t>
      </w:r>
      <w:r>
        <w:rPr>
          <w:lang w:eastAsia="ko-KR"/>
        </w:rPr>
        <w:t xml:space="preserve">s effort was also recorded for analyzing effect of integrator wind-up. </w:t>
      </w:r>
      <w:r w:rsidR="007F5A6E">
        <w:rPr>
          <w:lang w:eastAsia="ko-KR"/>
        </w:rPr>
        <w:t>Figures</w:t>
      </w:r>
      <w:r w:rsidR="00787247">
        <w:rPr>
          <w:lang w:eastAsia="ko-KR"/>
        </w:rPr>
        <w:t xml:space="preserve"> 21–2</w:t>
      </w:r>
      <w:r w:rsidR="00145A14">
        <w:rPr>
          <w:lang w:eastAsia="ko-KR"/>
        </w:rPr>
        <w:t xml:space="preserve">2 </w:t>
      </w:r>
      <w:r w:rsidR="00145A14">
        <w:t>display these results and are organized from top-to-bottom by effects of the varying the proportional-only, integral-only, and derivative-only gains respectively. From these figures</w:t>
      </w:r>
      <w:r w:rsidR="00500101">
        <w:t>,</w:t>
      </w:r>
      <w:r w:rsidR="00145A14">
        <w:t xml:space="preserve"> we </w:t>
      </w:r>
      <w:r w:rsidR="000E58D7">
        <w:t xml:space="preserve">observe that both systems demonstrate the same trends as the speed-control stated in the previous </w:t>
      </w:r>
      <w:r w:rsidR="00500101">
        <w:t xml:space="preserve">section and </w:t>
      </w:r>
      <w:r w:rsidR="000E58D7">
        <w:t xml:space="preserve">will respond to a </w:t>
      </w:r>
      <w:r w:rsidR="00500101">
        <w:t>PI controller</w:t>
      </w:r>
      <w:r w:rsidR="000E58D7">
        <w:t>.</w:t>
      </w:r>
      <w:r w:rsidR="00AE43EE">
        <w:t xml:space="preserve"> </w:t>
      </w:r>
      <w:r w:rsidR="000E58D7">
        <w:t>This is expected as the model of the plant is identical and the feed-forward</w:t>
      </w:r>
      <w:r w:rsidR="00500101">
        <w:t xml:space="preserve"> does not change</w:t>
      </w:r>
      <w:r w:rsidR="000E58D7">
        <w:t xml:space="preserve"> the inherent dynamics of the plant.</w:t>
      </w:r>
      <w:r w:rsidR="00AE43EE">
        <w:t xml:space="preserve"> </w:t>
      </w:r>
      <w:r w:rsidR="00500101">
        <w:t xml:space="preserve">Table 12 </w:t>
      </w:r>
      <w:r w:rsidR="00500101">
        <w:rPr>
          <w:lang w:eastAsia="ko-KR"/>
        </w:rPr>
        <w:t>compares the performance characteristics of the non-feed-forward (NF) and the feed-forward (FF) step responses from the proportional and integral plots in Figures</w:t>
      </w:r>
      <w:r w:rsidR="00787247">
        <w:rPr>
          <w:lang w:eastAsia="ko-KR"/>
        </w:rPr>
        <w:t xml:space="preserve"> 21–2</w:t>
      </w:r>
      <w:r w:rsidR="00500101">
        <w:rPr>
          <w:lang w:eastAsia="ko-KR"/>
        </w:rPr>
        <w:t xml:space="preserve">2. </w:t>
      </w:r>
    </w:p>
    <w:p w14:paraId="57270034" w14:textId="5903399A" w:rsidR="00082E8E" w:rsidRDefault="00082E8E">
      <w:pPr>
        <w:rPr>
          <w:lang w:eastAsia="ko-KR"/>
        </w:rPr>
      </w:pPr>
      <w:r>
        <w:rPr>
          <w:lang w:eastAsia="ko-KR"/>
        </w:rPr>
        <w:br w:type="page"/>
      </w:r>
    </w:p>
    <w:p w14:paraId="711D1DB0" w14:textId="5D23D11F" w:rsidR="00082E8E" w:rsidRDefault="00082E8E" w:rsidP="00AE43EE">
      <w:pPr>
        <w:pStyle w:val="TableTitle"/>
      </w:pPr>
      <w:bookmarkStart w:id="88" w:name="_Toc514246860"/>
      <w:r>
        <w:lastRenderedPageBreak/>
        <w:t>Performance Characteristics Comparison</w:t>
      </w:r>
      <w:r w:rsidR="008E545E">
        <w:t>—</w:t>
      </w:r>
      <w:r>
        <w:t>Low-Speed Control</w:t>
      </w:r>
      <w:r w:rsidR="008E545E">
        <w:t>—</w:t>
      </w:r>
      <w:r>
        <w:t>Feed Forward Compensation</w:t>
      </w:r>
      <w:bookmarkEnd w:id="88"/>
    </w:p>
    <w:tbl>
      <w:tblPr>
        <w:tblW w:w="5000" w:type="pct"/>
        <w:tblLook w:val="04A0" w:firstRow="1" w:lastRow="0" w:firstColumn="1" w:lastColumn="0" w:noHBand="0" w:noVBand="1"/>
      </w:tblPr>
      <w:tblGrid>
        <w:gridCol w:w="613"/>
        <w:gridCol w:w="685"/>
        <w:gridCol w:w="711"/>
        <w:gridCol w:w="711"/>
        <w:gridCol w:w="1006"/>
        <w:gridCol w:w="711"/>
        <w:gridCol w:w="711"/>
        <w:gridCol w:w="1009"/>
        <w:gridCol w:w="622"/>
        <w:gridCol w:w="619"/>
        <w:gridCol w:w="1182"/>
      </w:tblGrid>
      <w:tr w:rsidR="00500101" w:rsidRPr="003E7F3D" w14:paraId="2443C80B" w14:textId="77777777" w:rsidTr="00082E8E">
        <w:trPr>
          <w:trHeight w:val="300"/>
        </w:trPr>
        <w:tc>
          <w:tcPr>
            <w:tcW w:w="758" w:type="pct"/>
            <w:gridSpan w:val="2"/>
            <w:tcBorders>
              <w:top w:val="single" w:sz="24" w:space="0" w:color="auto"/>
              <w:left w:val="single" w:sz="24" w:space="0" w:color="auto"/>
              <w:bottom w:val="single" w:sz="4" w:space="0" w:color="auto"/>
              <w:right w:val="single" w:sz="24" w:space="0" w:color="auto"/>
            </w:tcBorders>
            <w:shd w:val="clear" w:color="auto" w:fill="auto"/>
            <w:noWrap/>
            <w:vAlign w:val="center"/>
            <w:hideMark/>
          </w:tcPr>
          <w:p w14:paraId="7ADABC2C" w14:textId="77777777" w:rsidR="00500101" w:rsidRPr="003E7F3D" w:rsidRDefault="00500101" w:rsidP="00500101">
            <w:pPr>
              <w:jc w:val="center"/>
              <w:rPr>
                <w:rFonts w:eastAsia="Times New Roman" w:cs="Times New Roman"/>
                <w:b/>
                <w:bCs/>
                <w:color w:val="000000"/>
                <w:sz w:val="22"/>
                <w:szCs w:val="22"/>
              </w:rPr>
            </w:pPr>
            <w:r>
              <w:rPr>
                <w:rFonts w:eastAsia="Times New Roman" w:cs="Times New Roman"/>
                <w:b/>
                <w:bCs/>
                <w:color w:val="000000"/>
                <w:sz w:val="22"/>
                <w:szCs w:val="22"/>
              </w:rPr>
              <w:t>Gains</w:t>
            </w:r>
          </w:p>
        </w:tc>
        <w:tc>
          <w:tcPr>
            <w:tcW w:w="1415" w:type="pct"/>
            <w:gridSpan w:val="3"/>
            <w:tcBorders>
              <w:top w:val="single" w:sz="24" w:space="0" w:color="auto"/>
              <w:left w:val="single" w:sz="24" w:space="0" w:color="auto"/>
              <w:bottom w:val="single" w:sz="4" w:space="0" w:color="auto"/>
              <w:right w:val="single" w:sz="24" w:space="0" w:color="auto"/>
            </w:tcBorders>
            <w:shd w:val="clear" w:color="auto" w:fill="auto"/>
            <w:noWrap/>
            <w:vAlign w:val="center"/>
            <w:hideMark/>
          </w:tcPr>
          <w:p w14:paraId="3471E6F6" w14:textId="77777777" w:rsidR="00500101" w:rsidRPr="003E7F3D" w:rsidRDefault="00500101" w:rsidP="00500101">
            <w:pPr>
              <w:jc w:val="center"/>
              <w:rPr>
                <w:rFonts w:eastAsia="Times New Roman" w:cs="Times New Roman"/>
                <w:b/>
                <w:bCs/>
                <w:color w:val="000000"/>
                <w:sz w:val="22"/>
                <w:szCs w:val="22"/>
              </w:rPr>
            </w:pPr>
            <w:r>
              <w:rPr>
                <w:rFonts w:eastAsia="Times New Roman" w:cs="Times New Roman"/>
                <w:b/>
                <w:bCs/>
                <w:i/>
                <w:color w:val="000000"/>
                <w:sz w:val="22"/>
                <w:szCs w:val="22"/>
              </w:rPr>
              <w:t xml:space="preserve">Rise Time, </w:t>
            </w:r>
            <w:r w:rsidRPr="00606274">
              <w:rPr>
                <w:rFonts w:eastAsia="Times New Roman" w:cs="Times New Roman"/>
                <w:b/>
                <w:bCs/>
                <w:i/>
                <w:color w:val="000000"/>
                <w:sz w:val="22"/>
                <w:szCs w:val="22"/>
              </w:rPr>
              <w:t>T</w:t>
            </w:r>
            <w:r w:rsidRPr="00606274">
              <w:rPr>
                <w:rFonts w:eastAsia="Times New Roman" w:cs="Times New Roman"/>
                <w:b/>
                <w:bCs/>
                <w:i/>
                <w:color w:val="000000"/>
                <w:sz w:val="22"/>
                <w:szCs w:val="22"/>
                <w:vertAlign w:val="subscript"/>
              </w:rPr>
              <w:t>R</w:t>
            </w:r>
            <w:r w:rsidRPr="003E7F3D">
              <w:rPr>
                <w:rFonts w:eastAsia="Times New Roman" w:cs="Times New Roman"/>
                <w:b/>
                <w:bCs/>
                <w:color w:val="000000"/>
                <w:sz w:val="22"/>
                <w:szCs w:val="22"/>
              </w:rPr>
              <w:t xml:space="preserve"> [s]</w:t>
            </w:r>
          </w:p>
        </w:tc>
        <w:tc>
          <w:tcPr>
            <w:tcW w:w="1416" w:type="pct"/>
            <w:gridSpan w:val="3"/>
            <w:tcBorders>
              <w:top w:val="single" w:sz="24" w:space="0" w:color="auto"/>
              <w:left w:val="single" w:sz="24" w:space="0" w:color="auto"/>
              <w:bottom w:val="single" w:sz="4" w:space="0" w:color="auto"/>
              <w:right w:val="single" w:sz="24" w:space="0" w:color="auto"/>
            </w:tcBorders>
            <w:shd w:val="clear" w:color="auto" w:fill="auto"/>
            <w:noWrap/>
            <w:vAlign w:val="center"/>
            <w:hideMark/>
          </w:tcPr>
          <w:p w14:paraId="10B63254" w14:textId="77777777" w:rsidR="00500101" w:rsidRPr="003E7F3D" w:rsidRDefault="00500101" w:rsidP="00500101">
            <w:pPr>
              <w:jc w:val="center"/>
              <w:rPr>
                <w:rFonts w:eastAsia="Times New Roman" w:cs="Times New Roman"/>
                <w:b/>
                <w:bCs/>
                <w:color w:val="000000"/>
                <w:sz w:val="22"/>
                <w:szCs w:val="22"/>
              </w:rPr>
            </w:pPr>
            <w:r w:rsidRPr="00606274">
              <w:rPr>
                <w:rFonts w:eastAsia="Times New Roman" w:cs="Times New Roman"/>
                <w:b/>
                <w:bCs/>
                <w:i/>
                <w:color w:val="000000"/>
                <w:sz w:val="22"/>
                <w:szCs w:val="22"/>
              </w:rPr>
              <w:t>Settling Time, T</w:t>
            </w:r>
            <w:r w:rsidRPr="00606274">
              <w:rPr>
                <w:rFonts w:eastAsia="Times New Roman" w:cs="Times New Roman"/>
                <w:b/>
                <w:bCs/>
                <w:i/>
                <w:color w:val="000000"/>
                <w:sz w:val="22"/>
                <w:szCs w:val="22"/>
                <w:vertAlign w:val="subscript"/>
              </w:rPr>
              <w:t>S</w:t>
            </w:r>
            <w:r w:rsidRPr="003E7F3D">
              <w:rPr>
                <w:rFonts w:eastAsia="Times New Roman" w:cs="Times New Roman"/>
                <w:b/>
                <w:bCs/>
                <w:color w:val="000000"/>
                <w:sz w:val="22"/>
                <w:szCs w:val="22"/>
                <w:vertAlign w:val="subscript"/>
              </w:rPr>
              <w:t xml:space="preserve"> </w:t>
            </w:r>
            <w:r w:rsidRPr="003E7F3D">
              <w:rPr>
                <w:rFonts w:eastAsia="Times New Roman" w:cs="Times New Roman"/>
                <w:b/>
                <w:bCs/>
                <w:color w:val="000000"/>
                <w:sz w:val="22"/>
                <w:szCs w:val="22"/>
              </w:rPr>
              <w:t>[s]</w:t>
            </w:r>
          </w:p>
        </w:tc>
        <w:tc>
          <w:tcPr>
            <w:tcW w:w="1412" w:type="pct"/>
            <w:gridSpan w:val="3"/>
            <w:tcBorders>
              <w:top w:val="single" w:sz="24" w:space="0" w:color="auto"/>
              <w:left w:val="single" w:sz="24" w:space="0" w:color="auto"/>
              <w:bottom w:val="single" w:sz="4" w:space="0" w:color="auto"/>
              <w:right w:val="single" w:sz="24" w:space="0" w:color="auto"/>
            </w:tcBorders>
            <w:shd w:val="clear" w:color="auto" w:fill="auto"/>
            <w:noWrap/>
            <w:vAlign w:val="center"/>
            <w:hideMark/>
          </w:tcPr>
          <w:p w14:paraId="38B57484" w14:textId="74D33436" w:rsidR="00500101" w:rsidRPr="003E7F3D" w:rsidRDefault="00500101" w:rsidP="00500101">
            <w:pPr>
              <w:jc w:val="center"/>
              <w:rPr>
                <w:rFonts w:eastAsia="Times New Roman" w:cs="Times New Roman"/>
                <w:b/>
                <w:bCs/>
                <w:color w:val="000000"/>
                <w:sz w:val="22"/>
                <w:szCs w:val="22"/>
              </w:rPr>
            </w:pPr>
            <w:r>
              <w:rPr>
                <w:rFonts w:eastAsia="Times New Roman" w:cs="Times New Roman"/>
                <w:b/>
                <w:bCs/>
                <w:i/>
                <w:color w:val="000000"/>
                <w:sz w:val="22"/>
                <w:szCs w:val="22"/>
              </w:rPr>
              <w:t xml:space="preserve">Steady State Error </w:t>
            </w:r>
            <w:r>
              <w:rPr>
                <w:rFonts w:eastAsia="Times New Roman" w:cs="Times New Roman"/>
                <w:b/>
                <w:bCs/>
                <w:color w:val="000000"/>
                <w:sz w:val="22"/>
                <w:szCs w:val="22"/>
              </w:rPr>
              <w:t>[</w:t>
            </w:r>
            <w:r w:rsidR="00F038AB">
              <w:rPr>
                <w:rFonts w:eastAsia="Times New Roman" w:cs="Times New Roman"/>
                <w:b/>
                <w:bCs/>
                <w:color w:val="000000"/>
                <w:sz w:val="22"/>
                <w:szCs w:val="22"/>
              </w:rPr>
              <w:t>m/​s</w:t>
            </w:r>
            <w:r w:rsidRPr="003E7F3D">
              <w:rPr>
                <w:rFonts w:eastAsia="Times New Roman" w:cs="Times New Roman"/>
                <w:b/>
                <w:bCs/>
                <w:color w:val="000000"/>
                <w:sz w:val="22"/>
                <w:szCs w:val="22"/>
              </w:rPr>
              <w:t>]</w:t>
            </w:r>
          </w:p>
        </w:tc>
      </w:tr>
      <w:tr w:rsidR="00500101" w:rsidRPr="003E7F3D" w14:paraId="2115914F" w14:textId="77777777" w:rsidTr="00082E8E">
        <w:trPr>
          <w:trHeight w:val="300"/>
        </w:trPr>
        <w:tc>
          <w:tcPr>
            <w:tcW w:w="358" w:type="pct"/>
            <w:tcBorders>
              <w:top w:val="nil"/>
              <w:left w:val="single" w:sz="24" w:space="0" w:color="auto"/>
              <w:bottom w:val="single" w:sz="4" w:space="0" w:color="auto"/>
              <w:right w:val="single" w:sz="4" w:space="0" w:color="auto"/>
            </w:tcBorders>
            <w:shd w:val="clear" w:color="auto" w:fill="auto"/>
            <w:noWrap/>
            <w:vAlign w:val="center"/>
            <w:hideMark/>
          </w:tcPr>
          <w:p w14:paraId="575E0A89" w14:textId="77777777" w:rsidR="00500101" w:rsidRPr="003E7F3D" w:rsidRDefault="00500101" w:rsidP="00500101">
            <w:pPr>
              <w:jc w:val="center"/>
              <w:rPr>
                <w:rFonts w:eastAsia="Times New Roman" w:cs="Times New Roman"/>
                <w:b/>
                <w:bCs/>
                <w:color w:val="000000"/>
                <w:sz w:val="22"/>
                <w:szCs w:val="22"/>
              </w:rPr>
            </w:pPr>
            <w:r w:rsidRPr="003E7F3D">
              <w:rPr>
                <w:rFonts w:eastAsia="Times New Roman" w:cs="Times New Roman"/>
                <w:b/>
                <w:bCs/>
                <w:color w:val="000000"/>
                <w:sz w:val="22"/>
                <w:szCs w:val="22"/>
              </w:rPr>
              <w:t>Kp</w:t>
            </w:r>
          </w:p>
        </w:tc>
        <w:tc>
          <w:tcPr>
            <w:tcW w:w="400" w:type="pct"/>
            <w:tcBorders>
              <w:top w:val="nil"/>
              <w:left w:val="nil"/>
              <w:bottom w:val="single" w:sz="4" w:space="0" w:color="auto"/>
              <w:right w:val="single" w:sz="24" w:space="0" w:color="auto"/>
            </w:tcBorders>
            <w:shd w:val="clear" w:color="auto" w:fill="auto"/>
            <w:noWrap/>
            <w:vAlign w:val="center"/>
            <w:hideMark/>
          </w:tcPr>
          <w:p w14:paraId="4DC720FB" w14:textId="77777777" w:rsidR="00500101" w:rsidRPr="003E7F3D" w:rsidRDefault="00500101" w:rsidP="00500101">
            <w:pPr>
              <w:jc w:val="center"/>
              <w:rPr>
                <w:rFonts w:eastAsia="Times New Roman" w:cs="Times New Roman"/>
                <w:b/>
                <w:bCs/>
                <w:color w:val="000000"/>
                <w:sz w:val="22"/>
                <w:szCs w:val="22"/>
              </w:rPr>
            </w:pPr>
            <w:r>
              <w:rPr>
                <w:rFonts w:eastAsia="Times New Roman" w:cs="Times New Roman"/>
                <w:b/>
                <w:bCs/>
                <w:color w:val="000000"/>
                <w:sz w:val="22"/>
                <w:szCs w:val="22"/>
              </w:rPr>
              <w:t>Ki</w:t>
            </w:r>
          </w:p>
        </w:tc>
        <w:tc>
          <w:tcPr>
            <w:tcW w:w="414" w:type="pct"/>
            <w:tcBorders>
              <w:top w:val="nil"/>
              <w:left w:val="single" w:sz="24" w:space="0" w:color="auto"/>
              <w:bottom w:val="single" w:sz="4" w:space="0" w:color="auto"/>
              <w:right w:val="single" w:sz="4" w:space="0" w:color="auto"/>
            </w:tcBorders>
            <w:shd w:val="clear" w:color="auto" w:fill="auto"/>
            <w:noWrap/>
            <w:vAlign w:val="center"/>
            <w:hideMark/>
          </w:tcPr>
          <w:p w14:paraId="6B4916A5" w14:textId="5C945ACD" w:rsidR="00500101" w:rsidRPr="003E7F3D" w:rsidRDefault="00E7257F" w:rsidP="00500101">
            <w:pPr>
              <w:jc w:val="center"/>
              <w:rPr>
                <w:rFonts w:eastAsia="Times New Roman" w:cs="Times New Roman"/>
                <w:b/>
                <w:bCs/>
                <w:color w:val="000000"/>
                <w:sz w:val="22"/>
                <w:szCs w:val="22"/>
              </w:rPr>
            </w:pPr>
            <w:r>
              <w:rPr>
                <w:rFonts w:eastAsia="Times New Roman" w:cs="Times New Roman"/>
                <w:b/>
                <w:bCs/>
                <w:color w:val="000000"/>
                <w:sz w:val="22"/>
                <w:szCs w:val="22"/>
              </w:rPr>
              <w:t>NF</w:t>
            </w:r>
          </w:p>
        </w:tc>
        <w:tc>
          <w:tcPr>
            <w:tcW w:w="414" w:type="pct"/>
            <w:tcBorders>
              <w:top w:val="nil"/>
              <w:left w:val="nil"/>
              <w:bottom w:val="single" w:sz="4" w:space="0" w:color="auto"/>
              <w:right w:val="single" w:sz="4" w:space="0" w:color="auto"/>
            </w:tcBorders>
            <w:shd w:val="clear" w:color="auto" w:fill="auto"/>
            <w:noWrap/>
            <w:vAlign w:val="center"/>
            <w:hideMark/>
          </w:tcPr>
          <w:p w14:paraId="6DF6B37F" w14:textId="7E8A7BD6" w:rsidR="00500101" w:rsidRPr="003E7F3D" w:rsidRDefault="00E7257F" w:rsidP="00500101">
            <w:pPr>
              <w:jc w:val="center"/>
              <w:rPr>
                <w:rFonts w:eastAsia="Times New Roman" w:cs="Times New Roman"/>
                <w:b/>
                <w:bCs/>
                <w:color w:val="000000"/>
                <w:sz w:val="22"/>
                <w:szCs w:val="22"/>
              </w:rPr>
            </w:pPr>
            <w:r>
              <w:rPr>
                <w:rFonts w:eastAsia="Times New Roman" w:cs="Times New Roman"/>
                <w:b/>
                <w:bCs/>
                <w:color w:val="000000"/>
                <w:sz w:val="22"/>
                <w:szCs w:val="22"/>
              </w:rPr>
              <w:t>FF</w:t>
            </w:r>
          </w:p>
        </w:tc>
        <w:tc>
          <w:tcPr>
            <w:tcW w:w="587" w:type="pct"/>
            <w:tcBorders>
              <w:top w:val="nil"/>
              <w:left w:val="nil"/>
              <w:bottom w:val="single" w:sz="4" w:space="0" w:color="auto"/>
              <w:right w:val="single" w:sz="24" w:space="0" w:color="auto"/>
            </w:tcBorders>
            <w:shd w:val="clear" w:color="auto" w:fill="auto"/>
            <w:noWrap/>
            <w:vAlign w:val="center"/>
            <w:hideMark/>
          </w:tcPr>
          <w:p w14:paraId="2C50FD35" w14:textId="77777777" w:rsidR="00500101" w:rsidRPr="003E7F3D" w:rsidRDefault="00500101" w:rsidP="00500101">
            <w:pPr>
              <w:jc w:val="center"/>
              <w:rPr>
                <w:rFonts w:eastAsia="Times New Roman" w:cs="Times New Roman"/>
                <w:b/>
                <w:bCs/>
                <w:color w:val="000000"/>
                <w:sz w:val="22"/>
                <w:szCs w:val="22"/>
              </w:rPr>
            </w:pPr>
            <w:r>
              <w:rPr>
                <w:rFonts w:eastAsia="Times New Roman" w:cs="Times New Roman"/>
                <w:b/>
                <w:bCs/>
                <w:color w:val="000000"/>
                <w:sz w:val="22"/>
                <w:szCs w:val="22"/>
              </w:rPr>
              <w:t>Δ [s]</w:t>
            </w:r>
          </w:p>
        </w:tc>
        <w:tc>
          <w:tcPr>
            <w:tcW w:w="414" w:type="pct"/>
            <w:tcBorders>
              <w:top w:val="nil"/>
              <w:left w:val="single" w:sz="24" w:space="0" w:color="auto"/>
              <w:bottom w:val="single" w:sz="4" w:space="0" w:color="auto"/>
              <w:right w:val="single" w:sz="4" w:space="0" w:color="auto"/>
            </w:tcBorders>
            <w:shd w:val="clear" w:color="auto" w:fill="auto"/>
            <w:noWrap/>
            <w:vAlign w:val="center"/>
            <w:hideMark/>
          </w:tcPr>
          <w:p w14:paraId="3A0EADA6" w14:textId="301526A2" w:rsidR="00500101" w:rsidRPr="003E7F3D" w:rsidRDefault="00E7257F" w:rsidP="00500101">
            <w:pPr>
              <w:jc w:val="center"/>
              <w:rPr>
                <w:rFonts w:eastAsia="Times New Roman" w:cs="Times New Roman"/>
                <w:b/>
                <w:bCs/>
                <w:color w:val="000000"/>
                <w:sz w:val="22"/>
                <w:szCs w:val="22"/>
              </w:rPr>
            </w:pPr>
            <w:r>
              <w:rPr>
                <w:rFonts w:eastAsia="Times New Roman" w:cs="Times New Roman"/>
                <w:b/>
                <w:bCs/>
                <w:color w:val="000000"/>
                <w:sz w:val="22"/>
                <w:szCs w:val="22"/>
              </w:rPr>
              <w:t>NF</w:t>
            </w:r>
          </w:p>
        </w:tc>
        <w:tc>
          <w:tcPr>
            <w:tcW w:w="414" w:type="pct"/>
            <w:tcBorders>
              <w:top w:val="nil"/>
              <w:left w:val="nil"/>
              <w:bottom w:val="single" w:sz="4" w:space="0" w:color="auto"/>
              <w:right w:val="single" w:sz="4" w:space="0" w:color="auto"/>
            </w:tcBorders>
            <w:shd w:val="clear" w:color="auto" w:fill="auto"/>
            <w:noWrap/>
            <w:vAlign w:val="center"/>
            <w:hideMark/>
          </w:tcPr>
          <w:p w14:paraId="60289983" w14:textId="564E5747" w:rsidR="00500101" w:rsidRPr="003E7F3D" w:rsidRDefault="00E7257F" w:rsidP="00500101">
            <w:pPr>
              <w:jc w:val="center"/>
              <w:rPr>
                <w:rFonts w:eastAsia="Times New Roman" w:cs="Times New Roman"/>
                <w:b/>
                <w:bCs/>
                <w:color w:val="000000"/>
                <w:sz w:val="22"/>
                <w:szCs w:val="22"/>
              </w:rPr>
            </w:pPr>
            <w:r>
              <w:rPr>
                <w:rFonts w:eastAsia="Times New Roman" w:cs="Times New Roman"/>
                <w:b/>
                <w:bCs/>
                <w:color w:val="000000"/>
                <w:sz w:val="22"/>
                <w:szCs w:val="22"/>
              </w:rPr>
              <w:t>FF</w:t>
            </w:r>
          </w:p>
        </w:tc>
        <w:tc>
          <w:tcPr>
            <w:tcW w:w="587" w:type="pct"/>
            <w:tcBorders>
              <w:top w:val="nil"/>
              <w:left w:val="nil"/>
              <w:bottom w:val="single" w:sz="4" w:space="0" w:color="auto"/>
              <w:right w:val="single" w:sz="24" w:space="0" w:color="auto"/>
            </w:tcBorders>
            <w:shd w:val="clear" w:color="auto" w:fill="auto"/>
            <w:noWrap/>
            <w:vAlign w:val="center"/>
            <w:hideMark/>
          </w:tcPr>
          <w:p w14:paraId="10961920" w14:textId="77777777" w:rsidR="00500101" w:rsidRPr="003E7F3D" w:rsidRDefault="00500101" w:rsidP="00500101">
            <w:pPr>
              <w:jc w:val="center"/>
              <w:rPr>
                <w:rFonts w:eastAsia="Times New Roman" w:cs="Times New Roman"/>
                <w:b/>
                <w:bCs/>
                <w:color w:val="000000"/>
                <w:sz w:val="22"/>
                <w:szCs w:val="22"/>
              </w:rPr>
            </w:pPr>
            <w:r>
              <w:rPr>
                <w:rFonts w:eastAsia="Times New Roman" w:cs="Times New Roman"/>
                <w:b/>
                <w:bCs/>
                <w:color w:val="000000"/>
                <w:sz w:val="22"/>
                <w:szCs w:val="22"/>
              </w:rPr>
              <w:t>Δ [s]</w:t>
            </w:r>
          </w:p>
        </w:tc>
        <w:tc>
          <w:tcPr>
            <w:tcW w:w="362" w:type="pct"/>
            <w:tcBorders>
              <w:top w:val="nil"/>
              <w:left w:val="single" w:sz="24" w:space="0" w:color="auto"/>
              <w:bottom w:val="single" w:sz="4" w:space="0" w:color="auto"/>
              <w:right w:val="single" w:sz="4" w:space="0" w:color="auto"/>
            </w:tcBorders>
            <w:shd w:val="clear" w:color="auto" w:fill="auto"/>
            <w:noWrap/>
            <w:vAlign w:val="center"/>
            <w:hideMark/>
          </w:tcPr>
          <w:p w14:paraId="694E8EA1" w14:textId="266DD096" w:rsidR="00500101" w:rsidRPr="003E7F3D" w:rsidRDefault="00E7257F" w:rsidP="00500101">
            <w:pPr>
              <w:jc w:val="center"/>
              <w:rPr>
                <w:rFonts w:eastAsia="Times New Roman" w:cs="Times New Roman"/>
                <w:b/>
                <w:bCs/>
                <w:color w:val="000000"/>
                <w:sz w:val="22"/>
                <w:szCs w:val="22"/>
              </w:rPr>
            </w:pPr>
            <w:r>
              <w:rPr>
                <w:rFonts w:eastAsia="Times New Roman" w:cs="Times New Roman"/>
                <w:b/>
                <w:bCs/>
                <w:color w:val="000000"/>
                <w:sz w:val="22"/>
                <w:szCs w:val="22"/>
              </w:rPr>
              <w:t>NF</w:t>
            </w:r>
          </w:p>
        </w:tc>
        <w:tc>
          <w:tcPr>
            <w:tcW w:w="361" w:type="pct"/>
            <w:tcBorders>
              <w:top w:val="nil"/>
              <w:left w:val="nil"/>
              <w:bottom w:val="single" w:sz="4" w:space="0" w:color="auto"/>
              <w:right w:val="single" w:sz="4" w:space="0" w:color="auto"/>
            </w:tcBorders>
            <w:shd w:val="clear" w:color="auto" w:fill="auto"/>
            <w:noWrap/>
            <w:vAlign w:val="center"/>
            <w:hideMark/>
          </w:tcPr>
          <w:p w14:paraId="05C2A490" w14:textId="329E23FE" w:rsidR="00500101" w:rsidRPr="003E7F3D" w:rsidRDefault="00E7257F" w:rsidP="00500101">
            <w:pPr>
              <w:jc w:val="center"/>
              <w:rPr>
                <w:rFonts w:eastAsia="Times New Roman" w:cs="Times New Roman"/>
                <w:b/>
                <w:bCs/>
                <w:color w:val="000000"/>
                <w:sz w:val="22"/>
                <w:szCs w:val="22"/>
              </w:rPr>
            </w:pPr>
            <w:r>
              <w:rPr>
                <w:rFonts w:eastAsia="Times New Roman" w:cs="Times New Roman"/>
                <w:b/>
                <w:bCs/>
                <w:color w:val="000000"/>
                <w:sz w:val="22"/>
                <w:szCs w:val="22"/>
              </w:rPr>
              <w:t>FF</w:t>
            </w:r>
          </w:p>
        </w:tc>
        <w:tc>
          <w:tcPr>
            <w:tcW w:w="689" w:type="pct"/>
            <w:tcBorders>
              <w:top w:val="nil"/>
              <w:left w:val="nil"/>
              <w:bottom w:val="single" w:sz="4" w:space="0" w:color="auto"/>
              <w:right w:val="single" w:sz="24" w:space="0" w:color="auto"/>
            </w:tcBorders>
            <w:shd w:val="clear" w:color="auto" w:fill="auto"/>
            <w:noWrap/>
            <w:vAlign w:val="center"/>
            <w:hideMark/>
          </w:tcPr>
          <w:p w14:paraId="172FD546" w14:textId="19BB4370" w:rsidR="00500101" w:rsidRPr="003E7F3D" w:rsidRDefault="00500101" w:rsidP="00500101">
            <w:pPr>
              <w:jc w:val="center"/>
              <w:rPr>
                <w:rFonts w:eastAsia="Times New Roman" w:cs="Times New Roman"/>
                <w:b/>
                <w:bCs/>
                <w:color w:val="000000"/>
                <w:sz w:val="22"/>
                <w:szCs w:val="22"/>
              </w:rPr>
            </w:pPr>
            <w:r>
              <w:rPr>
                <w:rFonts w:eastAsia="Times New Roman" w:cs="Times New Roman"/>
                <w:b/>
                <w:bCs/>
                <w:color w:val="000000"/>
                <w:sz w:val="22"/>
                <w:szCs w:val="22"/>
              </w:rPr>
              <w:t>Δ [</w:t>
            </w:r>
            <w:r w:rsidR="00F038AB">
              <w:rPr>
                <w:rFonts w:eastAsia="Times New Roman" w:cs="Times New Roman"/>
                <w:b/>
                <w:bCs/>
                <w:color w:val="000000"/>
                <w:sz w:val="22"/>
                <w:szCs w:val="22"/>
              </w:rPr>
              <w:t>m/​s</w:t>
            </w:r>
            <w:r>
              <w:rPr>
                <w:rFonts w:eastAsia="Times New Roman" w:cs="Times New Roman"/>
                <w:b/>
                <w:bCs/>
                <w:color w:val="000000"/>
                <w:sz w:val="22"/>
                <w:szCs w:val="22"/>
              </w:rPr>
              <w:t>]</w:t>
            </w:r>
          </w:p>
        </w:tc>
      </w:tr>
      <w:tr w:rsidR="00082E8E" w:rsidRPr="003E7F3D" w14:paraId="30C91F34" w14:textId="77777777" w:rsidTr="00082E8E">
        <w:trPr>
          <w:trHeight w:val="300"/>
        </w:trPr>
        <w:tc>
          <w:tcPr>
            <w:tcW w:w="358" w:type="pct"/>
            <w:tcBorders>
              <w:top w:val="nil"/>
              <w:left w:val="single" w:sz="24" w:space="0" w:color="auto"/>
              <w:bottom w:val="single" w:sz="4" w:space="0" w:color="auto"/>
              <w:right w:val="single" w:sz="4" w:space="0" w:color="auto"/>
            </w:tcBorders>
            <w:shd w:val="clear" w:color="auto" w:fill="auto"/>
            <w:noWrap/>
            <w:vAlign w:val="center"/>
            <w:hideMark/>
          </w:tcPr>
          <w:p w14:paraId="537443FD" w14:textId="77777777" w:rsidR="00082E8E" w:rsidRPr="003E7F3D" w:rsidRDefault="00082E8E" w:rsidP="00082E8E">
            <w:pPr>
              <w:jc w:val="center"/>
              <w:rPr>
                <w:rFonts w:eastAsia="Times New Roman" w:cs="Times New Roman"/>
                <w:color w:val="000000"/>
                <w:sz w:val="22"/>
                <w:szCs w:val="22"/>
              </w:rPr>
            </w:pPr>
            <w:r w:rsidRPr="003E7F3D">
              <w:rPr>
                <w:rFonts w:eastAsia="Times New Roman" w:cs="Times New Roman"/>
                <w:color w:val="000000"/>
                <w:sz w:val="22"/>
                <w:szCs w:val="22"/>
              </w:rPr>
              <w:t>1</w:t>
            </w:r>
          </w:p>
        </w:tc>
        <w:tc>
          <w:tcPr>
            <w:tcW w:w="400" w:type="pct"/>
            <w:tcBorders>
              <w:top w:val="nil"/>
              <w:left w:val="nil"/>
              <w:bottom w:val="single" w:sz="4" w:space="0" w:color="auto"/>
              <w:right w:val="single" w:sz="24" w:space="0" w:color="auto"/>
            </w:tcBorders>
            <w:shd w:val="clear" w:color="auto" w:fill="auto"/>
            <w:noWrap/>
            <w:vAlign w:val="center"/>
            <w:hideMark/>
          </w:tcPr>
          <w:p w14:paraId="2E6114E8" w14:textId="77777777" w:rsidR="00082E8E" w:rsidRPr="003E7F3D" w:rsidRDefault="00082E8E" w:rsidP="00082E8E">
            <w:pPr>
              <w:jc w:val="center"/>
              <w:rPr>
                <w:rFonts w:eastAsia="Times New Roman" w:cs="Times New Roman"/>
                <w:color w:val="000000"/>
                <w:sz w:val="22"/>
                <w:szCs w:val="22"/>
              </w:rPr>
            </w:pPr>
            <w:r w:rsidRPr="003E7F3D">
              <w:rPr>
                <w:rFonts w:eastAsia="Times New Roman" w:cs="Times New Roman"/>
                <w:color w:val="000000"/>
                <w:sz w:val="22"/>
                <w:szCs w:val="22"/>
              </w:rPr>
              <w:t>0</w:t>
            </w:r>
          </w:p>
        </w:tc>
        <w:tc>
          <w:tcPr>
            <w:tcW w:w="414" w:type="pct"/>
            <w:tcBorders>
              <w:top w:val="nil"/>
              <w:left w:val="single" w:sz="24" w:space="0" w:color="auto"/>
              <w:bottom w:val="single" w:sz="4" w:space="0" w:color="auto"/>
              <w:right w:val="single" w:sz="4" w:space="0" w:color="auto"/>
            </w:tcBorders>
            <w:shd w:val="clear" w:color="auto" w:fill="auto"/>
            <w:noWrap/>
            <w:vAlign w:val="bottom"/>
            <w:hideMark/>
          </w:tcPr>
          <w:p w14:paraId="5D6BD382" w14:textId="376BD619"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33.18</w:t>
            </w:r>
          </w:p>
        </w:tc>
        <w:tc>
          <w:tcPr>
            <w:tcW w:w="414" w:type="pct"/>
            <w:tcBorders>
              <w:top w:val="nil"/>
              <w:left w:val="nil"/>
              <w:bottom w:val="single" w:sz="4" w:space="0" w:color="auto"/>
              <w:right w:val="single" w:sz="4" w:space="0" w:color="auto"/>
            </w:tcBorders>
            <w:shd w:val="clear" w:color="auto" w:fill="auto"/>
            <w:noWrap/>
            <w:vAlign w:val="bottom"/>
            <w:hideMark/>
          </w:tcPr>
          <w:p w14:paraId="0C9E0A28" w14:textId="3090377F"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19.26</w:t>
            </w:r>
          </w:p>
        </w:tc>
        <w:tc>
          <w:tcPr>
            <w:tcW w:w="587" w:type="pct"/>
            <w:tcBorders>
              <w:top w:val="nil"/>
              <w:left w:val="nil"/>
              <w:bottom w:val="single" w:sz="4" w:space="0" w:color="auto"/>
              <w:right w:val="single" w:sz="24" w:space="0" w:color="auto"/>
            </w:tcBorders>
            <w:shd w:val="clear" w:color="auto" w:fill="auto"/>
            <w:noWrap/>
            <w:vAlign w:val="bottom"/>
            <w:hideMark/>
          </w:tcPr>
          <w:p w14:paraId="25F85189" w14:textId="505FDE65" w:rsidR="00082E8E" w:rsidRPr="00B973E1" w:rsidRDefault="00082E8E" w:rsidP="00082E8E">
            <w:pPr>
              <w:jc w:val="center"/>
              <w:rPr>
                <w:rFonts w:eastAsia="Times New Roman" w:cs="Times New Roman"/>
                <w:b/>
                <w:color w:val="00B050"/>
                <w:sz w:val="22"/>
                <w:szCs w:val="22"/>
              </w:rPr>
            </w:pPr>
            <w:r w:rsidRPr="00B973E1">
              <w:rPr>
                <w:rFonts w:cs="Times New Roman"/>
                <w:b/>
                <w:color w:val="000000"/>
                <w:sz w:val="22"/>
                <w:szCs w:val="22"/>
              </w:rPr>
              <w:t>13.91</w:t>
            </w:r>
          </w:p>
        </w:tc>
        <w:tc>
          <w:tcPr>
            <w:tcW w:w="414" w:type="pct"/>
            <w:tcBorders>
              <w:top w:val="nil"/>
              <w:left w:val="single" w:sz="24" w:space="0" w:color="auto"/>
              <w:bottom w:val="single" w:sz="4" w:space="0" w:color="auto"/>
              <w:right w:val="single" w:sz="4" w:space="0" w:color="auto"/>
            </w:tcBorders>
            <w:shd w:val="clear" w:color="auto" w:fill="auto"/>
            <w:noWrap/>
            <w:vAlign w:val="bottom"/>
            <w:hideMark/>
          </w:tcPr>
          <w:p w14:paraId="425CC6AB" w14:textId="1EAE5ACA"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56.73</w:t>
            </w:r>
          </w:p>
        </w:tc>
        <w:tc>
          <w:tcPr>
            <w:tcW w:w="414" w:type="pct"/>
            <w:tcBorders>
              <w:top w:val="nil"/>
              <w:left w:val="nil"/>
              <w:bottom w:val="single" w:sz="4" w:space="0" w:color="auto"/>
              <w:right w:val="single" w:sz="4" w:space="0" w:color="auto"/>
            </w:tcBorders>
            <w:shd w:val="clear" w:color="auto" w:fill="auto"/>
            <w:noWrap/>
            <w:vAlign w:val="bottom"/>
            <w:hideMark/>
          </w:tcPr>
          <w:p w14:paraId="7C3E560D" w14:textId="521872C3"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33.38</w:t>
            </w:r>
          </w:p>
        </w:tc>
        <w:tc>
          <w:tcPr>
            <w:tcW w:w="587" w:type="pct"/>
            <w:tcBorders>
              <w:top w:val="nil"/>
              <w:left w:val="nil"/>
              <w:bottom w:val="single" w:sz="4" w:space="0" w:color="auto"/>
              <w:right w:val="single" w:sz="24" w:space="0" w:color="auto"/>
            </w:tcBorders>
            <w:shd w:val="clear" w:color="auto" w:fill="auto"/>
            <w:noWrap/>
            <w:vAlign w:val="bottom"/>
            <w:hideMark/>
          </w:tcPr>
          <w:p w14:paraId="7E7818F2" w14:textId="498D98D4" w:rsidR="00082E8E" w:rsidRPr="00B973E1" w:rsidRDefault="00082E8E" w:rsidP="00082E8E">
            <w:pPr>
              <w:jc w:val="center"/>
              <w:rPr>
                <w:rFonts w:cs="Times New Roman"/>
                <w:b/>
                <w:color w:val="00B050"/>
                <w:sz w:val="22"/>
                <w:szCs w:val="22"/>
              </w:rPr>
            </w:pPr>
            <w:r w:rsidRPr="00B973E1">
              <w:rPr>
                <w:rFonts w:cs="Times New Roman"/>
                <w:b/>
                <w:color w:val="000000"/>
                <w:sz w:val="22"/>
                <w:szCs w:val="22"/>
              </w:rPr>
              <w:t>23.35</w:t>
            </w:r>
          </w:p>
        </w:tc>
        <w:tc>
          <w:tcPr>
            <w:tcW w:w="362" w:type="pct"/>
            <w:tcBorders>
              <w:top w:val="nil"/>
              <w:left w:val="single" w:sz="24" w:space="0" w:color="auto"/>
              <w:bottom w:val="single" w:sz="4" w:space="0" w:color="auto"/>
              <w:right w:val="single" w:sz="4" w:space="0" w:color="auto"/>
            </w:tcBorders>
            <w:shd w:val="clear" w:color="auto" w:fill="auto"/>
            <w:noWrap/>
            <w:vAlign w:val="bottom"/>
            <w:hideMark/>
          </w:tcPr>
          <w:p w14:paraId="6061EF3A" w14:textId="4B46E0B6"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0.19</w:t>
            </w:r>
          </w:p>
        </w:tc>
        <w:tc>
          <w:tcPr>
            <w:tcW w:w="361" w:type="pct"/>
            <w:tcBorders>
              <w:top w:val="nil"/>
              <w:left w:val="nil"/>
              <w:bottom w:val="single" w:sz="4" w:space="0" w:color="auto"/>
              <w:right w:val="single" w:sz="4" w:space="0" w:color="auto"/>
            </w:tcBorders>
            <w:shd w:val="clear" w:color="auto" w:fill="auto"/>
            <w:noWrap/>
            <w:vAlign w:val="bottom"/>
            <w:hideMark/>
          </w:tcPr>
          <w:p w14:paraId="282372E4" w14:textId="7E9AC6AF"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0.14</w:t>
            </w:r>
          </w:p>
        </w:tc>
        <w:tc>
          <w:tcPr>
            <w:tcW w:w="689" w:type="pct"/>
            <w:tcBorders>
              <w:top w:val="nil"/>
              <w:left w:val="nil"/>
              <w:bottom w:val="single" w:sz="4" w:space="0" w:color="auto"/>
              <w:right w:val="single" w:sz="24" w:space="0" w:color="auto"/>
            </w:tcBorders>
            <w:shd w:val="clear" w:color="auto" w:fill="auto"/>
            <w:noWrap/>
            <w:vAlign w:val="bottom"/>
            <w:hideMark/>
          </w:tcPr>
          <w:p w14:paraId="72FB611A" w14:textId="321ABD74" w:rsidR="00082E8E" w:rsidRPr="00B973E1" w:rsidRDefault="00082E8E" w:rsidP="00082E8E">
            <w:pPr>
              <w:jc w:val="center"/>
              <w:rPr>
                <w:rFonts w:eastAsia="Times New Roman" w:cs="Times New Roman"/>
                <w:b/>
                <w:color w:val="00B050"/>
                <w:sz w:val="22"/>
                <w:szCs w:val="22"/>
              </w:rPr>
            </w:pPr>
            <w:r w:rsidRPr="00B973E1">
              <w:rPr>
                <w:rFonts w:cs="Times New Roman"/>
                <w:b/>
                <w:color w:val="000000"/>
                <w:sz w:val="22"/>
                <w:szCs w:val="22"/>
              </w:rPr>
              <w:t>0.05</w:t>
            </w:r>
          </w:p>
        </w:tc>
      </w:tr>
      <w:tr w:rsidR="00082E8E" w:rsidRPr="003E7F3D" w14:paraId="3051A72C" w14:textId="77777777" w:rsidTr="00082E8E">
        <w:trPr>
          <w:trHeight w:val="300"/>
        </w:trPr>
        <w:tc>
          <w:tcPr>
            <w:tcW w:w="358" w:type="pct"/>
            <w:tcBorders>
              <w:top w:val="nil"/>
              <w:left w:val="single" w:sz="24" w:space="0" w:color="auto"/>
              <w:bottom w:val="single" w:sz="4" w:space="0" w:color="auto"/>
              <w:right w:val="single" w:sz="4" w:space="0" w:color="auto"/>
            </w:tcBorders>
            <w:shd w:val="clear" w:color="auto" w:fill="auto"/>
            <w:noWrap/>
            <w:vAlign w:val="center"/>
            <w:hideMark/>
          </w:tcPr>
          <w:p w14:paraId="2EBED200" w14:textId="77777777" w:rsidR="00082E8E" w:rsidRPr="003E7F3D" w:rsidRDefault="00082E8E" w:rsidP="00082E8E">
            <w:pPr>
              <w:jc w:val="center"/>
              <w:rPr>
                <w:rFonts w:eastAsia="Times New Roman" w:cs="Times New Roman"/>
                <w:color w:val="000000"/>
                <w:sz w:val="22"/>
                <w:szCs w:val="22"/>
              </w:rPr>
            </w:pPr>
            <w:r w:rsidRPr="003E7F3D">
              <w:rPr>
                <w:rFonts w:eastAsia="Times New Roman" w:cs="Times New Roman"/>
                <w:color w:val="000000"/>
                <w:sz w:val="22"/>
                <w:szCs w:val="22"/>
              </w:rPr>
              <w:t>10</w:t>
            </w:r>
          </w:p>
        </w:tc>
        <w:tc>
          <w:tcPr>
            <w:tcW w:w="400" w:type="pct"/>
            <w:tcBorders>
              <w:top w:val="nil"/>
              <w:left w:val="nil"/>
              <w:bottom w:val="single" w:sz="4" w:space="0" w:color="auto"/>
              <w:right w:val="single" w:sz="24" w:space="0" w:color="auto"/>
            </w:tcBorders>
            <w:shd w:val="clear" w:color="auto" w:fill="auto"/>
            <w:noWrap/>
            <w:vAlign w:val="center"/>
            <w:hideMark/>
          </w:tcPr>
          <w:p w14:paraId="698B281C" w14:textId="77777777" w:rsidR="00082E8E" w:rsidRPr="003E7F3D" w:rsidRDefault="00082E8E" w:rsidP="00082E8E">
            <w:pPr>
              <w:jc w:val="center"/>
              <w:rPr>
                <w:rFonts w:eastAsia="Times New Roman" w:cs="Times New Roman"/>
                <w:color w:val="000000"/>
                <w:sz w:val="22"/>
                <w:szCs w:val="22"/>
              </w:rPr>
            </w:pPr>
            <w:r w:rsidRPr="003E7F3D">
              <w:rPr>
                <w:rFonts w:eastAsia="Times New Roman" w:cs="Times New Roman"/>
                <w:color w:val="000000"/>
                <w:sz w:val="22"/>
                <w:szCs w:val="22"/>
              </w:rPr>
              <w:t>0</w:t>
            </w:r>
          </w:p>
        </w:tc>
        <w:tc>
          <w:tcPr>
            <w:tcW w:w="414" w:type="pct"/>
            <w:tcBorders>
              <w:top w:val="nil"/>
              <w:left w:val="single" w:sz="24" w:space="0" w:color="auto"/>
              <w:bottom w:val="single" w:sz="4" w:space="0" w:color="auto"/>
              <w:right w:val="single" w:sz="4" w:space="0" w:color="auto"/>
            </w:tcBorders>
            <w:shd w:val="clear" w:color="auto" w:fill="auto"/>
            <w:noWrap/>
            <w:vAlign w:val="bottom"/>
            <w:hideMark/>
          </w:tcPr>
          <w:p w14:paraId="1A8E9969" w14:textId="06F07FF5"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9.07</w:t>
            </w:r>
          </w:p>
        </w:tc>
        <w:tc>
          <w:tcPr>
            <w:tcW w:w="414" w:type="pct"/>
            <w:tcBorders>
              <w:top w:val="nil"/>
              <w:left w:val="nil"/>
              <w:bottom w:val="single" w:sz="4" w:space="0" w:color="auto"/>
              <w:right w:val="single" w:sz="4" w:space="0" w:color="auto"/>
            </w:tcBorders>
            <w:shd w:val="clear" w:color="auto" w:fill="auto"/>
            <w:noWrap/>
            <w:vAlign w:val="bottom"/>
            <w:hideMark/>
          </w:tcPr>
          <w:p w14:paraId="6B9FFF73" w14:textId="144E4EE2"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7.81</w:t>
            </w:r>
          </w:p>
        </w:tc>
        <w:tc>
          <w:tcPr>
            <w:tcW w:w="587" w:type="pct"/>
            <w:tcBorders>
              <w:top w:val="nil"/>
              <w:left w:val="nil"/>
              <w:bottom w:val="single" w:sz="4" w:space="0" w:color="auto"/>
              <w:right w:val="single" w:sz="24" w:space="0" w:color="auto"/>
            </w:tcBorders>
            <w:shd w:val="clear" w:color="auto" w:fill="auto"/>
            <w:noWrap/>
            <w:vAlign w:val="bottom"/>
            <w:hideMark/>
          </w:tcPr>
          <w:p w14:paraId="7417C25B" w14:textId="594B776D" w:rsidR="00082E8E" w:rsidRPr="00B973E1" w:rsidRDefault="00082E8E" w:rsidP="00082E8E">
            <w:pPr>
              <w:jc w:val="center"/>
              <w:rPr>
                <w:rFonts w:eastAsia="Times New Roman" w:cs="Times New Roman"/>
                <w:b/>
                <w:color w:val="00B050"/>
                <w:sz w:val="22"/>
                <w:szCs w:val="22"/>
              </w:rPr>
            </w:pPr>
            <w:r w:rsidRPr="00B973E1">
              <w:rPr>
                <w:rFonts w:cs="Times New Roman"/>
                <w:b/>
                <w:color w:val="000000"/>
                <w:sz w:val="22"/>
                <w:szCs w:val="22"/>
              </w:rPr>
              <w:t>1.27</w:t>
            </w:r>
          </w:p>
        </w:tc>
        <w:tc>
          <w:tcPr>
            <w:tcW w:w="414" w:type="pct"/>
            <w:tcBorders>
              <w:top w:val="nil"/>
              <w:left w:val="single" w:sz="24" w:space="0" w:color="auto"/>
              <w:bottom w:val="single" w:sz="4" w:space="0" w:color="auto"/>
              <w:right w:val="single" w:sz="4" w:space="0" w:color="auto"/>
            </w:tcBorders>
            <w:shd w:val="clear" w:color="auto" w:fill="auto"/>
            <w:noWrap/>
            <w:vAlign w:val="bottom"/>
            <w:hideMark/>
          </w:tcPr>
          <w:p w14:paraId="4E880655" w14:textId="66EF6F4C"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16.67</w:t>
            </w:r>
          </w:p>
        </w:tc>
        <w:tc>
          <w:tcPr>
            <w:tcW w:w="414" w:type="pct"/>
            <w:tcBorders>
              <w:top w:val="nil"/>
              <w:left w:val="nil"/>
              <w:bottom w:val="single" w:sz="4" w:space="0" w:color="auto"/>
              <w:right w:val="single" w:sz="4" w:space="0" w:color="auto"/>
            </w:tcBorders>
            <w:shd w:val="clear" w:color="auto" w:fill="auto"/>
            <w:noWrap/>
            <w:vAlign w:val="bottom"/>
            <w:hideMark/>
          </w:tcPr>
          <w:p w14:paraId="5367CCA9" w14:textId="74B77444"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14.82</w:t>
            </w:r>
          </w:p>
        </w:tc>
        <w:tc>
          <w:tcPr>
            <w:tcW w:w="587" w:type="pct"/>
            <w:tcBorders>
              <w:top w:val="nil"/>
              <w:left w:val="nil"/>
              <w:bottom w:val="single" w:sz="4" w:space="0" w:color="auto"/>
              <w:right w:val="single" w:sz="24" w:space="0" w:color="auto"/>
            </w:tcBorders>
            <w:shd w:val="clear" w:color="auto" w:fill="auto"/>
            <w:noWrap/>
            <w:vAlign w:val="bottom"/>
            <w:hideMark/>
          </w:tcPr>
          <w:p w14:paraId="50234ACE" w14:textId="00BE243F" w:rsidR="00082E8E" w:rsidRPr="00B973E1" w:rsidRDefault="00082E8E" w:rsidP="00082E8E">
            <w:pPr>
              <w:jc w:val="center"/>
              <w:rPr>
                <w:rFonts w:cs="Times New Roman"/>
                <w:b/>
                <w:color w:val="00B050"/>
                <w:sz w:val="22"/>
                <w:szCs w:val="22"/>
              </w:rPr>
            </w:pPr>
            <w:r w:rsidRPr="00B973E1">
              <w:rPr>
                <w:rFonts w:cs="Times New Roman"/>
                <w:b/>
                <w:color w:val="000000"/>
                <w:sz w:val="22"/>
                <w:szCs w:val="22"/>
              </w:rPr>
              <w:t>1.85</w:t>
            </w:r>
          </w:p>
        </w:tc>
        <w:tc>
          <w:tcPr>
            <w:tcW w:w="362" w:type="pct"/>
            <w:tcBorders>
              <w:top w:val="nil"/>
              <w:left w:val="single" w:sz="24" w:space="0" w:color="auto"/>
              <w:bottom w:val="single" w:sz="4" w:space="0" w:color="auto"/>
              <w:right w:val="single" w:sz="4" w:space="0" w:color="auto"/>
            </w:tcBorders>
            <w:shd w:val="clear" w:color="auto" w:fill="auto"/>
            <w:noWrap/>
            <w:vAlign w:val="bottom"/>
            <w:hideMark/>
          </w:tcPr>
          <w:p w14:paraId="74F9B1C0" w14:textId="0E05B1D5"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0.11</w:t>
            </w:r>
          </w:p>
        </w:tc>
        <w:tc>
          <w:tcPr>
            <w:tcW w:w="361" w:type="pct"/>
            <w:tcBorders>
              <w:top w:val="nil"/>
              <w:left w:val="nil"/>
              <w:bottom w:val="single" w:sz="4" w:space="0" w:color="auto"/>
              <w:right w:val="single" w:sz="4" w:space="0" w:color="auto"/>
            </w:tcBorders>
            <w:shd w:val="clear" w:color="auto" w:fill="auto"/>
            <w:noWrap/>
            <w:vAlign w:val="bottom"/>
            <w:hideMark/>
          </w:tcPr>
          <w:p w14:paraId="2A2508B0" w14:textId="5EB2B587"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0.09</w:t>
            </w:r>
          </w:p>
        </w:tc>
        <w:tc>
          <w:tcPr>
            <w:tcW w:w="689" w:type="pct"/>
            <w:tcBorders>
              <w:top w:val="nil"/>
              <w:left w:val="nil"/>
              <w:bottom w:val="single" w:sz="4" w:space="0" w:color="auto"/>
              <w:right w:val="single" w:sz="24" w:space="0" w:color="auto"/>
            </w:tcBorders>
            <w:shd w:val="clear" w:color="auto" w:fill="auto"/>
            <w:noWrap/>
            <w:vAlign w:val="bottom"/>
            <w:hideMark/>
          </w:tcPr>
          <w:p w14:paraId="69CB1E2E" w14:textId="356AF1AC" w:rsidR="00082E8E" w:rsidRPr="00B973E1" w:rsidRDefault="00082E8E" w:rsidP="00082E8E">
            <w:pPr>
              <w:jc w:val="center"/>
              <w:rPr>
                <w:rFonts w:eastAsia="Times New Roman" w:cs="Times New Roman"/>
                <w:b/>
                <w:color w:val="00B050"/>
                <w:sz w:val="22"/>
                <w:szCs w:val="22"/>
              </w:rPr>
            </w:pPr>
            <w:r w:rsidRPr="00B973E1">
              <w:rPr>
                <w:rFonts w:cs="Times New Roman"/>
                <w:b/>
                <w:color w:val="000000"/>
                <w:sz w:val="22"/>
                <w:szCs w:val="22"/>
              </w:rPr>
              <w:t>0.02</w:t>
            </w:r>
          </w:p>
        </w:tc>
      </w:tr>
      <w:tr w:rsidR="00082E8E" w:rsidRPr="003E7F3D" w14:paraId="601A7853" w14:textId="77777777" w:rsidTr="00082E8E">
        <w:trPr>
          <w:trHeight w:val="300"/>
        </w:trPr>
        <w:tc>
          <w:tcPr>
            <w:tcW w:w="358" w:type="pct"/>
            <w:tcBorders>
              <w:top w:val="nil"/>
              <w:left w:val="single" w:sz="24" w:space="0" w:color="auto"/>
              <w:bottom w:val="single" w:sz="4" w:space="0" w:color="auto"/>
              <w:right w:val="single" w:sz="4" w:space="0" w:color="auto"/>
            </w:tcBorders>
            <w:shd w:val="clear" w:color="auto" w:fill="auto"/>
            <w:noWrap/>
            <w:vAlign w:val="center"/>
            <w:hideMark/>
          </w:tcPr>
          <w:p w14:paraId="4787225E" w14:textId="77777777" w:rsidR="00082E8E" w:rsidRPr="003E7F3D" w:rsidRDefault="00082E8E" w:rsidP="00082E8E">
            <w:pPr>
              <w:jc w:val="center"/>
              <w:rPr>
                <w:rFonts w:eastAsia="Times New Roman" w:cs="Times New Roman"/>
                <w:color w:val="000000"/>
                <w:sz w:val="22"/>
                <w:szCs w:val="22"/>
              </w:rPr>
            </w:pPr>
            <w:r w:rsidRPr="003E7F3D">
              <w:rPr>
                <w:rFonts w:eastAsia="Times New Roman" w:cs="Times New Roman"/>
                <w:color w:val="000000"/>
                <w:sz w:val="22"/>
                <w:szCs w:val="22"/>
              </w:rPr>
              <w:t>100</w:t>
            </w:r>
          </w:p>
        </w:tc>
        <w:tc>
          <w:tcPr>
            <w:tcW w:w="400" w:type="pct"/>
            <w:tcBorders>
              <w:top w:val="nil"/>
              <w:left w:val="nil"/>
              <w:bottom w:val="single" w:sz="4" w:space="0" w:color="auto"/>
              <w:right w:val="single" w:sz="24" w:space="0" w:color="auto"/>
            </w:tcBorders>
            <w:shd w:val="clear" w:color="auto" w:fill="auto"/>
            <w:noWrap/>
            <w:vAlign w:val="center"/>
            <w:hideMark/>
          </w:tcPr>
          <w:p w14:paraId="263E52C2" w14:textId="77777777" w:rsidR="00082E8E" w:rsidRPr="003E7F3D" w:rsidRDefault="00082E8E" w:rsidP="00082E8E">
            <w:pPr>
              <w:jc w:val="center"/>
              <w:rPr>
                <w:rFonts w:eastAsia="Times New Roman" w:cs="Times New Roman"/>
                <w:color w:val="000000"/>
                <w:sz w:val="22"/>
                <w:szCs w:val="22"/>
              </w:rPr>
            </w:pPr>
            <w:r w:rsidRPr="003E7F3D">
              <w:rPr>
                <w:rFonts w:eastAsia="Times New Roman" w:cs="Times New Roman"/>
                <w:color w:val="000000"/>
                <w:sz w:val="22"/>
                <w:szCs w:val="22"/>
              </w:rPr>
              <w:t>0</w:t>
            </w:r>
          </w:p>
        </w:tc>
        <w:tc>
          <w:tcPr>
            <w:tcW w:w="414" w:type="pct"/>
            <w:tcBorders>
              <w:top w:val="nil"/>
              <w:left w:val="single" w:sz="24" w:space="0" w:color="auto"/>
              <w:bottom w:val="single" w:sz="4" w:space="0" w:color="auto"/>
              <w:right w:val="single" w:sz="4" w:space="0" w:color="auto"/>
            </w:tcBorders>
            <w:shd w:val="clear" w:color="auto" w:fill="auto"/>
            <w:noWrap/>
            <w:vAlign w:val="bottom"/>
            <w:hideMark/>
          </w:tcPr>
          <w:p w14:paraId="3FF99174" w14:textId="643943B0"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0.28</w:t>
            </w:r>
          </w:p>
        </w:tc>
        <w:tc>
          <w:tcPr>
            <w:tcW w:w="414" w:type="pct"/>
            <w:tcBorders>
              <w:top w:val="nil"/>
              <w:left w:val="nil"/>
              <w:bottom w:val="single" w:sz="4" w:space="0" w:color="auto"/>
              <w:right w:val="single" w:sz="4" w:space="0" w:color="auto"/>
            </w:tcBorders>
            <w:shd w:val="clear" w:color="auto" w:fill="auto"/>
            <w:noWrap/>
            <w:vAlign w:val="bottom"/>
            <w:hideMark/>
          </w:tcPr>
          <w:p w14:paraId="644DD2B9" w14:textId="44AAF626"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0.28</w:t>
            </w:r>
          </w:p>
        </w:tc>
        <w:tc>
          <w:tcPr>
            <w:tcW w:w="587" w:type="pct"/>
            <w:tcBorders>
              <w:top w:val="nil"/>
              <w:left w:val="nil"/>
              <w:bottom w:val="single" w:sz="4" w:space="0" w:color="auto"/>
              <w:right w:val="single" w:sz="24" w:space="0" w:color="auto"/>
            </w:tcBorders>
            <w:shd w:val="clear" w:color="auto" w:fill="auto"/>
            <w:noWrap/>
            <w:vAlign w:val="bottom"/>
            <w:hideMark/>
          </w:tcPr>
          <w:p w14:paraId="1899FD45" w14:textId="5B4C4868" w:rsidR="00082E8E" w:rsidRPr="00B973E1" w:rsidRDefault="00082E8E" w:rsidP="00082E8E">
            <w:pPr>
              <w:jc w:val="center"/>
              <w:rPr>
                <w:rFonts w:cs="Times New Roman"/>
                <w:b/>
                <w:color w:val="000000"/>
                <w:sz w:val="22"/>
                <w:szCs w:val="22"/>
              </w:rPr>
            </w:pPr>
            <w:r w:rsidRPr="00B973E1">
              <w:rPr>
                <w:rFonts w:cs="Times New Roman"/>
                <w:b/>
                <w:color w:val="000000"/>
                <w:sz w:val="22"/>
                <w:szCs w:val="22"/>
              </w:rPr>
              <w:t>0.00</w:t>
            </w:r>
          </w:p>
        </w:tc>
        <w:tc>
          <w:tcPr>
            <w:tcW w:w="414" w:type="pct"/>
            <w:tcBorders>
              <w:top w:val="nil"/>
              <w:left w:val="single" w:sz="24" w:space="0" w:color="auto"/>
              <w:bottom w:val="single" w:sz="4" w:space="0" w:color="auto"/>
              <w:right w:val="single" w:sz="4" w:space="0" w:color="auto"/>
            </w:tcBorders>
            <w:shd w:val="clear" w:color="auto" w:fill="auto"/>
            <w:noWrap/>
            <w:vAlign w:val="bottom"/>
            <w:hideMark/>
          </w:tcPr>
          <w:p w14:paraId="6695EF6B" w14:textId="695ACE41"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1.87</w:t>
            </w:r>
          </w:p>
        </w:tc>
        <w:tc>
          <w:tcPr>
            <w:tcW w:w="414" w:type="pct"/>
            <w:tcBorders>
              <w:top w:val="nil"/>
              <w:left w:val="nil"/>
              <w:bottom w:val="single" w:sz="4" w:space="0" w:color="auto"/>
              <w:right w:val="single" w:sz="4" w:space="0" w:color="auto"/>
            </w:tcBorders>
            <w:shd w:val="clear" w:color="auto" w:fill="auto"/>
            <w:noWrap/>
            <w:vAlign w:val="bottom"/>
            <w:hideMark/>
          </w:tcPr>
          <w:p w14:paraId="210ED448" w14:textId="42E4F861"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1.89</w:t>
            </w:r>
          </w:p>
        </w:tc>
        <w:tc>
          <w:tcPr>
            <w:tcW w:w="587" w:type="pct"/>
            <w:tcBorders>
              <w:top w:val="nil"/>
              <w:left w:val="nil"/>
              <w:bottom w:val="single" w:sz="4" w:space="0" w:color="auto"/>
              <w:right w:val="single" w:sz="24" w:space="0" w:color="auto"/>
            </w:tcBorders>
            <w:shd w:val="clear" w:color="auto" w:fill="auto"/>
            <w:noWrap/>
            <w:vAlign w:val="bottom"/>
            <w:hideMark/>
          </w:tcPr>
          <w:p w14:paraId="50F2A406" w14:textId="1DAA7EE8" w:rsidR="00082E8E" w:rsidRPr="00B973E1" w:rsidRDefault="00082E8E" w:rsidP="00082E8E">
            <w:pPr>
              <w:jc w:val="center"/>
              <w:rPr>
                <w:rFonts w:cs="Times New Roman"/>
                <w:b/>
                <w:color w:val="00B050"/>
                <w:sz w:val="22"/>
                <w:szCs w:val="22"/>
              </w:rPr>
            </w:pPr>
            <w:r w:rsidRPr="00B973E1">
              <w:rPr>
                <w:rFonts w:cs="Times New Roman"/>
                <w:b/>
                <w:color w:val="000000"/>
                <w:sz w:val="22"/>
                <w:szCs w:val="22"/>
              </w:rPr>
              <w:t>0.02</w:t>
            </w:r>
          </w:p>
        </w:tc>
        <w:tc>
          <w:tcPr>
            <w:tcW w:w="362" w:type="pct"/>
            <w:tcBorders>
              <w:top w:val="nil"/>
              <w:left w:val="single" w:sz="24" w:space="0" w:color="auto"/>
              <w:bottom w:val="single" w:sz="4" w:space="0" w:color="auto"/>
              <w:right w:val="single" w:sz="4" w:space="0" w:color="auto"/>
            </w:tcBorders>
            <w:shd w:val="clear" w:color="auto" w:fill="auto"/>
            <w:noWrap/>
            <w:vAlign w:val="bottom"/>
            <w:hideMark/>
          </w:tcPr>
          <w:p w14:paraId="078B5A2B" w14:textId="33B2C49D"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0.02</w:t>
            </w:r>
          </w:p>
        </w:tc>
        <w:tc>
          <w:tcPr>
            <w:tcW w:w="361" w:type="pct"/>
            <w:tcBorders>
              <w:top w:val="nil"/>
              <w:left w:val="nil"/>
              <w:bottom w:val="single" w:sz="4" w:space="0" w:color="auto"/>
              <w:right w:val="single" w:sz="4" w:space="0" w:color="auto"/>
            </w:tcBorders>
            <w:shd w:val="clear" w:color="auto" w:fill="auto"/>
            <w:noWrap/>
            <w:vAlign w:val="bottom"/>
            <w:hideMark/>
          </w:tcPr>
          <w:p w14:paraId="080ECAE3" w14:textId="2B1FADC6"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0.02</w:t>
            </w:r>
          </w:p>
        </w:tc>
        <w:tc>
          <w:tcPr>
            <w:tcW w:w="689" w:type="pct"/>
            <w:tcBorders>
              <w:top w:val="nil"/>
              <w:left w:val="nil"/>
              <w:bottom w:val="single" w:sz="4" w:space="0" w:color="auto"/>
              <w:right w:val="single" w:sz="24" w:space="0" w:color="auto"/>
            </w:tcBorders>
            <w:shd w:val="clear" w:color="auto" w:fill="auto"/>
            <w:noWrap/>
            <w:vAlign w:val="bottom"/>
            <w:hideMark/>
          </w:tcPr>
          <w:p w14:paraId="3A8A20D6" w14:textId="1885992D" w:rsidR="00082E8E" w:rsidRPr="00B973E1" w:rsidRDefault="00082E8E" w:rsidP="00082E8E">
            <w:pPr>
              <w:jc w:val="center"/>
              <w:rPr>
                <w:rFonts w:eastAsia="Times New Roman" w:cs="Times New Roman"/>
                <w:b/>
                <w:color w:val="00B050"/>
                <w:sz w:val="22"/>
                <w:szCs w:val="22"/>
              </w:rPr>
            </w:pPr>
            <w:r w:rsidRPr="00B973E1">
              <w:rPr>
                <w:rFonts w:cs="Times New Roman"/>
                <w:b/>
                <w:color w:val="000000"/>
                <w:sz w:val="22"/>
                <w:szCs w:val="22"/>
              </w:rPr>
              <w:t>0.00</w:t>
            </w:r>
          </w:p>
        </w:tc>
      </w:tr>
      <w:tr w:rsidR="00082E8E" w:rsidRPr="003E7F3D" w14:paraId="0EF81E33" w14:textId="77777777" w:rsidTr="00082E8E">
        <w:trPr>
          <w:trHeight w:val="300"/>
        </w:trPr>
        <w:tc>
          <w:tcPr>
            <w:tcW w:w="358" w:type="pct"/>
            <w:tcBorders>
              <w:top w:val="nil"/>
              <w:left w:val="single" w:sz="24" w:space="0" w:color="auto"/>
              <w:bottom w:val="single" w:sz="4" w:space="0" w:color="auto"/>
              <w:right w:val="single" w:sz="4" w:space="0" w:color="auto"/>
            </w:tcBorders>
            <w:shd w:val="clear" w:color="auto" w:fill="auto"/>
            <w:noWrap/>
            <w:vAlign w:val="center"/>
            <w:hideMark/>
          </w:tcPr>
          <w:p w14:paraId="7286E609" w14:textId="77777777" w:rsidR="00082E8E" w:rsidRPr="003E7F3D" w:rsidRDefault="00082E8E" w:rsidP="00082E8E">
            <w:pPr>
              <w:jc w:val="center"/>
              <w:rPr>
                <w:rFonts w:eastAsia="Times New Roman" w:cs="Times New Roman"/>
                <w:color w:val="000000"/>
                <w:sz w:val="22"/>
                <w:szCs w:val="22"/>
              </w:rPr>
            </w:pPr>
            <w:r w:rsidRPr="003E7F3D">
              <w:rPr>
                <w:rFonts w:eastAsia="Times New Roman" w:cs="Times New Roman"/>
                <w:color w:val="000000"/>
                <w:sz w:val="22"/>
                <w:szCs w:val="22"/>
              </w:rPr>
              <w:t>1</w:t>
            </w:r>
          </w:p>
        </w:tc>
        <w:tc>
          <w:tcPr>
            <w:tcW w:w="400" w:type="pct"/>
            <w:tcBorders>
              <w:top w:val="nil"/>
              <w:left w:val="nil"/>
              <w:bottom w:val="single" w:sz="4" w:space="0" w:color="auto"/>
              <w:right w:val="single" w:sz="24" w:space="0" w:color="auto"/>
            </w:tcBorders>
            <w:shd w:val="clear" w:color="auto" w:fill="auto"/>
            <w:noWrap/>
            <w:vAlign w:val="center"/>
            <w:hideMark/>
          </w:tcPr>
          <w:p w14:paraId="3C33D7F6" w14:textId="77777777" w:rsidR="00082E8E" w:rsidRPr="003E7F3D" w:rsidRDefault="00082E8E" w:rsidP="00082E8E">
            <w:pPr>
              <w:jc w:val="center"/>
              <w:rPr>
                <w:rFonts w:eastAsia="Times New Roman" w:cs="Times New Roman"/>
                <w:color w:val="000000"/>
                <w:sz w:val="22"/>
                <w:szCs w:val="22"/>
              </w:rPr>
            </w:pPr>
            <w:r>
              <w:rPr>
                <w:rFonts w:eastAsia="Times New Roman" w:cs="Times New Roman"/>
                <w:color w:val="000000"/>
                <w:sz w:val="22"/>
                <w:szCs w:val="22"/>
              </w:rPr>
              <w:t>0.01</w:t>
            </w:r>
          </w:p>
        </w:tc>
        <w:tc>
          <w:tcPr>
            <w:tcW w:w="414" w:type="pct"/>
            <w:tcBorders>
              <w:top w:val="nil"/>
              <w:left w:val="single" w:sz="24" w:space="0" w:color="auto"/>
              <w:bottom w:val="single" w:sz="4" w:space="0" w:color="auto"/>
              <w:right w:val="single" w:sz="4" w:space="0" w:color="auto"/>
            </w:tcBorders>
            <w:shd w:val="clear" w:color="auto" w:fill="auto"/>
            <w:noWrap/>
            <w:vAlign w:val="bottom"/>
            <w:hideMark/>
          </w:tcPr>
          <w:p w14:paraId="2BF0D967" w14:textId="5EFC1164"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58.47</w:t>
            </w:r>
          </w:p>
        </w:tc>
        <w:tc>
          <w:tcPr>
            <w:tcW w:w="414" w:type="pct"/>
            <w:tcBorders>
              <w:top w:val="nil"/>
              <w:left w:val="nil"/>
              <w:bottom w:val="single" w:sz="4" w:space="0" w:color="auto"/>
              <w:right w:val="single" w:sz="4" w:space="0" w:color="auto"/>
            </w:tcBorders>
            <w:shd w:val="clear" w:color="auto" w:fill="auto"/>
            <w:noWrap/>
            <w:vAlign w:val="bottom"/>
            <w:hideMark/>
          </w:tcPr>
          <w:p w14:paraId="51D10082" w14:textId="72D489FF"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25.08</w:t>
            </w:r>
          </w:p>
        </w:tc>
        <w:tc>
          <w:tcPr>
            <w:tcW w:w="587" w:type="pct"/>
            <w:tcBorders>
              <w:top w:val="nil"/>
              <w:left w:val="nil"/>
              <w:bottom w:val="single" w:sz="4" w:space="0" w:color="auto"/>
              <w:right w:val="single" w:sz="24" w:space="0" w:color="auto"/>
            </w:tcBorders>
            <w:shd w:val="clear" w:color="auto" w:fill="auto"/>
            <w:noWrap/>
            <w:vAlign w:val="bottom"/>
            <w:hideMark/>
          </w:tcPr>
          <w:p w14:paraId="5A0D6EFD" w14:textId="5CAB5D10" w:rsidR="00082E8E" w:rsidRPr="00B973E1" w:rsidRDefault="00082E8E" w:rsidP="00082E8E">
            <w:pPr>
              <w:jc w:val="center"/>
              <w:rPr>
                <w:rFonts w:cs="Times New Roman"/>
                <w:b/>
                <w:color w:val="00B050"/>
                <w:sz w:val="22"/>
                <w:szCs w:val="22"/>
              </w:rPr>
            </w:pPr>
            <w:r w:rsidRPr="00B973E1">
              <w:rPr>
                <w:rFonts w:cs="Times New Roman"/>
                <w:b/>
                <w:color w:val="000000"/>
                <w:sz w:val="22"/>
                <w:szCs w:val="22"/>
              </w:rPr>
              <w:t>33.39</w:t>
            </w:r>
          </w:p>
        </w:tc>
        <w:tc>
          <w:tcPr>
            <w:tcW w:w="414" w:type="pct"/>
            <w:tcBorders>
              <w:top w:val="nil"/>
              <w:left w:val="single" w:sz="24" w:space="0" w:color="auto"/>
              <w:bottom w:val="single" w:sz="4" w:space="0" w:color="auto"/>
              <w:right w:val="single" w:sz="4" w:space="0" w:color="auto"/>
            </w:tcBorders>
            <w:shd w:val="clear" w:color="auto" w:fill="auto"/>
            <w:noWrap/>
            <w:vAlign w:val="bottom"/>
            <w:hideMark/>
          </w:tcPr>
          <w:p w14:paraId="5067D21A" w14:textId="5DABCFEA"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91.62</w:t>
            </w:r>
          </w:p>
        </w:tc>
        <w:tc>
          <w:tcPr>
            <w:tcW w:w="414" w:type="pct"/>
            <w:tcBorders>
              <w:top w:val="nil"/>
              <w:left w:val="nil"/>
              <w:bottom w:val="single" w:sz="4" w:space="0" w:color="auto"/>
              <w:right w:val="single" w:sz="4" w:space="0" w:color="auto"/>
            </w:tcBorders>
            <w:shd w:val="clear" w:color="auto" w:fill="auto"/>
            <w:noWrap/>
            <w:vAlign w:val="bottom"/>
            <w:hideMark/>
          </w:tcPr>
          <w:p w14:paraId="39F40264" w14:textId="6F06A89C"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74.96</w:t>
            </w:r>
          </w:p>
        </w:tc>
        <w:tc>
          <w:tcPr>
            <w:tcW w:w="587" w:type="pct"/>
            <w:tcBorders>
              <w:top w:val="nil"/>
              <w:left w:val="nil"/>
              <w:bottom w:val="single" w:sz="4" w:space="0" w:color="auto"/>
              <w:right w:val="single" w:sz="24" w:space="0" w:color="auto"/>
            </w:tcBorders>
            <w:shd w:val="clear" w:color="auto" w:fill="auto"/>
            <w:noWrap/>
            <w:vAlign w:val="bottom"/>
            <w:hideMark/>
          </w:tcPr>
          <w:p w14:paraId="610C9316" w14:textId="4BC1CCE1" w:rsidR="00082E8E" w:rsidRPr="00B973E1" w:rsidRDefault="00082E8E" w:rsidP="00082E8E">
            <w:pPr>
              <w:jc w:val="center"/>
              <w:rPr>
                <w:rFonts w:cs="Times New Roman"/>
                <w:b/>
                <w:color w:val="00B050"/>
                <w:sz w:val="22"/>
                <w:szCs w:val="22"/>
              </w:rPr>
            </w:pPr>
            <w:r w:rsidRPr="00B973E1">
              <w:rPr>
                <w:rFonts w:cs="Times New Roman"/>
                <w:b/>
                <w:color w:val="000000"/>
                <w:sz w:val="22"/>
                <w:szCs w:val="22"/>
              </w:rPr>
              <w:t>16.66</w:t>
            </w:r>
          </w:p>
        </w:tc>
        <w:tc>
          <w:tcPr>
            <w:tcW w:w="362" w:type="pct"/>
            <w:tcBorders>
              <w:top w:val="nil"/>
              <w:left w:val="single" w:sz="24" w:space="0" w:color="auto"/>
              <w:bottom w:val="single" w:sz="4" w:space="0" w:color="auto"/>
              <w:right w:val="single" w:sz="4" w:space="0" w:color="auto"/>
            </w:tcBorders>
            <w:shd w:val="clear" w:color="auto" w:fill="auto"/>
            <w:noWrap/>
            <w:vAlign w:val="bottom"/>
            <w:hideMark/>
          </w:tcPr>
          <w:p w14:paraId="3A73AE40" w14:textId="25E8E8FE"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0.17</w:t>
            </w:r>
          </w:p>
        </w:tc>
        <w:tc>
          <w:tcPr>
            <w:tcW w:w="361" w:type="pct"/>
            <w:tcBorders>
              <w:top w:val="nil"/>
              <w:left w:val="nil"/>
              <w:bottom w:val="single" w:sz="4" w:space="0" w:color="auto"/>
              <w:right w:val="single" w:sz="4" w:space="0" w:color="auto"/>
            </w:tcBorders>
            <w:shd w:val="clear" w:color="auto" w:fill="auto"/>
            <w:noWrap/>
            <w:vAlign w:val="bottom"/>
            <w:hideMark/>
          </w:tcPr>
          <w:p w14:paraId="02F09F60" w14:textId="58F12589"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0.13</w:t>
            </w:r>
          </w:p>
        </w:tc>
        <w:tc>
          <w:tcPr>
            <w:tcW w:w="689" w:type="pct"/>
            <w:tcBorders>
              <w:top w:val="nil"/>
              <w:left w:val="nil"/>
              <w:bottom w:val="single" w:sz="4" w:space="0" w:color="auto"/>
              <w:right w:val="single" w:sz="24" w:space="0" w:color="auto"/>
            </w:tcBorders>
            <w:shd w:val="clear" w:color="auto" w:fill="auto"/>
            <w:noWrap/>
            <w:vAlign w:val="bottom"/>
            <w:hideMark/>
          </w:tcPr>
          <w:p w14:paraId="641EDC59" w14:textId="6584E2FE" w:rsidR="00082E8E" w:rsidRPr="00B973E1" w:rsidRDefault="00082E8E" w:rsidP="00082E8E">
            <w:pPr>
              <w:jc w:val="center"/>
              <w:rPr>
                <w:rFonts w:eastAsia="Times New Roman" w:cs="Times New Roman"/>
                <w:b/>
                <w:color w:val="00B050"/>
                <w:sz w:val="22"/>
                <w:szCs w:val="22"/>
              </w:rPr>
            </w:pPr>
            <w:r w:rsidRPr="00B973E1">
              <w:rPr>
                <w:rFonts w:cs="Times New Roman"/>
                <w:b/>
                <w:color w:val="000000"/>
                <w:sz w:val="22"/>
                <w:szCs w:val="22"/>
              </w:rPr>
              <w:t>0.04</w:t>
            </w:r>
          </w:p>
        </w:tc>
      </w:tr>
      <w:tr w:rsidR="00082E8E" w:rsidRPr="003E7F3D" w14:paraId="649F40A3" w14:textId="77777777" w:rsidTr="00082E8E">
        <w:trPr>
          <w:trHeight w:val="300"/>
        </w:trPr>
        <w:tc>
          <w:tcPr>
            <w:tcW w:w="358" w:type="pct"/>
            <w:tcBorders>
              <w:top w:val="nil"/>
              <w:left w:val="single" w:sz="24" w:space="0" w:color="auto"/>
              <w:bottom w:val="single" w:sz="4" w:space="0" w:color="auto"/>
              <w:right w:val="single" w:sz="4" w:space="0" w:color="auto"/>
            </w:tcBorders>
            <w:shd w:val="clear" w:color="auto" w:fill="auto"/>
            <w:noWrap/>
            <w:vAlign w:val="center"/>
            <w:hideMark/>
          </w:tcPr>
          <w:p w14:paraId="5FAB492A" w14:textId="77777777" w:rsidR="00082E8E" w:rsidRPr="003E7F3D" w:rsidRDefault="00082E8E" w:rsidP="00082E8E">
            <w:pPr>
              <w:jc w:val="center"/>
              <w:rPr>
                <w:rFonts w:eastAsia="Times New Roman" w:cs="Times New Roman"/>
                <w:color w:val="000000"/>
                <w:sz w:val="22"/>
                <w:szCs w:val="22"/>
              </w:rPr>
            </w:pPr>
            <w:r w:rsidRPr="003E7F3D">
              <w:rPr>
                <w:rFonts w:eastAsia="Times New Roman" w:cs="Times New Roman"/>
                <w:color w:val="000000"/>
                <w:sz w:val="22"/>
                <w:szCs w:val="22"/>
              </w:rPr>
              <w:t>1</w:t>
            </w:r>
          </w:p>
        </w:tc>
        <w:tc>
          <w:tcPr>
            <w:tcW w:w="400" w:type="pct"/>
            <w:tcBorders>
              <w:top w:val="nil"/>
              <w:left w:val="nil"/>
              <w:bottom w:val="single" w:sz="4" w:space="0" w:color="auto"/>
              <w:right w:val="single" w:sz="24" w:space="0" w:color="auto"/>
            </w:tcBorders>
            <w:shd w:val="clear" w:color="auto" w:fill="auto"/>
            <w:noWrap/>
            <w:vAlign w:val="center"/>
            <w:hideMark/>
          </w:tcPr>
          <w:p w14:paraId="4922CAC4" w14:textId="77777777" w:rsidR="00082E8E" w:rsidRPr="003E7F3D" w:rsidRDefault="00082E8E" w:rsidP="00082E8E">
            <w:pPr>
              <w:jc w:val="center"/>
              <w:rPr>
                <w:rFonts w:eastAsia="Times New Roman" w:cs="Times New Roman"/>
                <w:color w:val="000000"/>
                <w:sz w:val="22"/>
                <w:szCs w:val="22"/>
              </w:rPr>
            </w:pPr>
            <w:r>
              <w:rPr>
                <w:rFonts w:eastAsia="Times New Roman" w:cs="Times New Roman"/>
                <w:color w:val="000000"/>
                <w:sz w:val="22"/>
                <w:szCs w:val="22"/>
              </w:rPr>
              <w:t>0.1</w:t>
            </w:r>
          </w:p>
        </w:tc>
        <w:tc>
          <w:tcPr>
            <w:tcW w:w="414" w:type="pct"/>
            <w:tcBorders>
              <w:top w:val="nil"/>
              <w:left w:val="single" w:sz="24" w:space="0" w:color="auto"/>
              <w:bottom w:val="single" w:sz="4" w:space="0" w:color="auto"/>
              <w:right w:val="single" w:sz="4" w:space="0" w:color="auto"/>
            </w:tcBorders>
            <w:shd w:val="clear" w:color="auto" w:fill="auto"/>
            <w:noWrap/>
            <w:vAlign w:val="bottom"/>
            <w:hideMark/>
          </w:tcPr>
          <w:p w14:paraId="56C99A5E" w14:textId="7ED9A063"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66.68</w:t>
            </w:r>
          </w:p>
        </w:tc>
        <w:tc>
          <w:tcPr>
            <w:tcW w:w="414" w:type="pct"/>
            <w:tcBorders>
              <w:top w:val="nil"/>
              <w:left w:val="nil"/>
              <w:bottom w:val="single" w:sz="4" w:space="0" w:color="auto"/>
              <w:right w:val="single" w:sz="4" w:space="0" w:color="auto"/>
            </w:tcBorders>
            <w:shd w:val="clear" w:color="auto" w:fill="auto"/>
            <w:noWrap/>
            <w:vAlign w:val="bottom"/>
            <w:hideMark/>
          </w:tcPr>
          <w:p w14:paraId="0F33E7D6" w14:textId="37E1B92A"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59.04</w:t>
            </w:r>
          </w:p>
        </w:tc>
        <w:tc>
          <w:tcPr>
            <w:tcW w:w="587" w:type="pct"/>
            <w:tcBorders>
              <w:top w:val="nil"/>
              <w:left w:val="nil"/>
              <w:bottom w:val="single" w:sz="4" w:space="0" w:color="auto"/>
              <w:right w:val="single" w:sz="24" w:space="0" w:color="auto"/>
            </w:tcBorders>
            <w:shd w:val="clear" w:color="auto" w:fill="auto"/>
            <w:noWrap/>
            <w:vAlign w:val="bottom"/>
            <w:hideMark/>
          </w:tcPr>
          <w:p w14:paraId="5551AE7E" w14:textId="54F646E4" w:rsidR="00082E8E" w:rsidRPr="00B973E1" w:rsidRDefault="00082E8E" w:rsidP="00082E8E">
            <w:pPr>
              <w:jc w:val="center"/>
              <w:rPr>
                <w:rFonts w:cs="Times New Roman"/>
                <w:b/>
                <w:color w:val="00B050"/>
                <w:sz w:val="22"/>
                <w:szCs w:val="22"/>
              </w:rPr>
            </w:pPr>
            <w:r w:rsidRPr="00B973E1">
              <w:rPr>
                <w:rFonts w:cs="Times New Roman"/>
                <w:b/>
                <w:color w:val="000000"/>
                <w:sz w:val="22"/>
                <w:szCs w:val="22"/>
              </w:rPr>
              <w:t>7.64</w:t>
            </w:r>
          </w:p>
        </w:tc>
        <w:tc>
          <w:tcPr>
            <w:tcW w:w="414" w:type="pct"/>
            <w:tcBorders>
              <w:top w:val="nil"/>
              <w:left w:val="single" w:sz="24" w:space="0" w:color="auto"/>
              <w:bottom w:val="single" w:sz="4" w:space="0" w:color="auto"/>
              <w:right w:val="single" w:sz="4" w:space="0" w:color="auto"/>
            </w:tcBorders>
            <w:shd w:val="clear" w:color="auto" w:fill="auto"/>
            <w:noWrap/>
            <w:vAlign w:val="bottom"/>
            <w:hideMark/>
          </w:tcPr>
          <w:p w14:paraId="39A008FE" w14:textId="39507F9A"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93.92</w:t>
            </w:r>
          </w:p>
        </w:tc>
        <w:tc>
          <w:tcPr>
            <w:tcW w:w="414" w:type="pct"/>
            <w:tcBorders>
              <w:top w:val="nil"/>
              <w:left w:val="nil"/>
              <w:bottom w:val="single" w:sz="4" w:space="0" w:color="auto"/>
              <w:right w:val="single" w:sz="4" w:space="0" w:color="auto"/>
            </w:tcBorders>
            <w:shd w:val="clear" w:color="auto" w:fill="auto"/>
            <w:noWrap/>
            <w:vAlign w:val="bottom"/>
            <w:hideMark/>
          </w:tcPr>
          <w:p w14:paraId="4B85BD5B" w14:textId="78E45D24"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91.45</w:t>
            </w:r>
          </w:p>
        </w:tc>
        <w:tc>
          <w:tcPr>
            <w:tcW w:w="587" w:type="pct"/>
            <w:tcBorders>
              <w:top w:val="nil"/>
              <w:left w:val="nil"/>
              <w:bottom w:val="single" w:sz="4" w:space="0" w:color="auto"/>
              <w:right w:val="single" w:sz="24" w:space="0" w:color="auto"/>
            </w:tcBorders>
            <w:shd w:val="clear" w:color="auto" w:fill="auto"/>
            <w:noWrap/>
            <w:vAlign w:val="bottom"/>
            <w:hideMark/>
          </w:tcPr>
          <w:p w14:paraId="64BE3807" w14:textId="108CAAFF" w:rsidR="00082E8E" w:rsidRPr="00B973E1" w:rsidRDefault="00082E8E" w:rsidP="00082E8E">
            <w:pPr>
              <w:jc w:val="center"/>
              <w:rPr>
                <w:rFonts w:cs="Times New Roman"/>
                <w:b/>
                <w:color w:val="00B050"/>
                <w:sz w:val="22"/>
                <w:szCs w:val="22"/>
              </w:rPr>
            </w:pPr>
            <w:r w:rsidRPr="00B973E1">
              <w:rPr>
                <w:rFonts w:cs="Times New Roman"/>
                <w:b/>
                <w:color w:val="000000"/>
                <w:sz w:val="22"/>
                <w:szCs w:val="22"/>
              </w:rPr>
              <w:t>2.48</w:t>
            </w:r>
          </w:p>
        </w:tc>
        <w:tc>
          <w:tcPr>
            <w:tcW w:w="362" w:type="pct"/>
            <w:tcBorders>
              <w:top w:val="nil"/>
              <w:left w:val="single" w:sz="24" w:space="0" w:color="auto"/>
              <w:bottom w:val="single" w:sz="4" w:space="0" w:color="auto"/>
              <w:right w:val="single" w:sz="4" w:space="0" w:color="auto"/>
            </w:tcBorders>
            <w:shd w:val="clear" w:color="auto" w:fill="auto"/>
            <w:noWrap/>
            <w:vAlign w:val="bottom"/>
            <w:hideMark/>
          </w:tcPr>
          <w:p w14:paraId="70785AED" w14:textId="3950E56F"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0.09</w:t>
            </w:r>
          </w:p>
        </w:tc>
        <w:tc>
          <w:tcPr>
            <w:tcW w:w="361" w:type="pct"/>
            <w:tcBorders>
              <w:top w:val="nil"/>
              <w:left w:val="nil"/>
              <w:bottom w:val="single" w:sz="4" w:space="0" w:color="auto"/>
              <w:right w:val="single" w:sz="4" w:space="0" w:color="auto"/>
            </w:tcBorders>
            <w:shd w:val="clear" w:color="auto" w:fill="auto"/>
            <w:noWrap/>
            <w:vAlign w:val="bottom"/>
            <w:hideMark/>
          </w:tcPr>
          <w:p w14:paraId="54453600" w14:textId="66002162"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0.08</w:t>
            </w:r>
          </w:p>
        </w:tc>
        <w:tc>
          <w:tcPr>
            <w:tcW w:w="689" w:type="pct"/>
            <w:tcBorders>
              <w:top w:val="nil"/>
              <w:left w:val="nil"/>
              <w:bottom w:val="single" w:sz="4" w:space="0" w:color="auto"/>
              <w:right w:val="single" w:sz="24" w:space="0" w:color="auto"/>
            </w:tcBorders>
            <w:shd w:val="clear" w:color="auto" w:fill="auto"/>
            <w:noWrap/>
            <w:vAlign w:val="bottom"/>
            <w:hideMark/>
          </w:tcPr>
          <w:p w14:paraId="7E357A3C" w14:textId="5869E908" w:rsidR="00082E8E" w:rsidRPr="00B973E1" w:rsidRDefault="00082E8E" w:rsidP="00082E8E">
            <w:pPr>
              <w:jc w:val="center"/>
              <w:rPr>
                <w:rFonts w:eastAsia="Times New Roman" w:cs="Times New Roman"/>
                <w:b/>
                <w:color w:val="00B050"/>
                <w:sz w:val="22"/>
                <w:szCs w:val="22"/>
              </w:rPr>
            </w:pPr>
            <w:r w:rsidRPr="00B973E1">
              <w:rPr>
                <w:rFonts w:cs="Times New Roman"/>
                <w:b/>
                <w:color w:val="000000"/>
                <w:sz w:val="22"/>
                <w:szCs w:val="22"/>
              </w:rPr>
              <w:t>0.01</w:t>
            </w:r>
          </w:p>
        </w:tc>
      </w:tr>
      <w:tr w:rsidR="00082E8E" w:rsidRPr="003E7F3D" w14:paraId="59165574" w14:textId="77777777" w:rsidTr="00082E8E">
        <w:trPr>
          <w:trHeight w:val="300"/>
        </w:trPr>
        <w:tc>
          <w:tcPr>
            <w:tcW w:w="358" w:type="pct"/>
            <w:tcBorders>
              <w:top w:val="nil"/>
              <w:left w:val="single" w:sz="24" w:space="0" w:color="auto"/>
              <w:bottom w:val="single" w:sz="4" w:space="0" w:color="auto"/>
              <w:right w:val="single" w:sz="4" w:space="0" w:color="auto"/>
            </w:tcBorders>
            <w:shd w:val="clear" w:color="auto" w:fill="auto"/>
            <w:noWrap/>
            <w:vAlign w:val="center"/>
          </w:tcPr>
          <w:p w14:paraId="4C7F9C55" w14:textId="77777777" w:rsidR="00082E8E" w:rsidRPr="003E7F3D" w:rsidRDefault="00082E8E" w:rsidP="00082E8E">
            <w:pPr>
              <w:jc w:val="center"/>
              <w:rPr>
                <w:rFonts w:eastAsia="Times New Roman" w:cs="Times New Roman"/>
                <w:color w:val="000000"/>
                <w:sz w:val="22"/>
                <w:szCs w:val="22"/>
              </w:rPr>
            </w:pPr>
            <w:r w:rsidRPr="003E7F3D">
              <w:rPr>
                <w:rFonts w:eastAsia="Times New Roman" w:cs="Times New Roman"/>
                <w:color w:val="000000"/>
                <w:sz w:val="22"/>
                <w:szCs w:val="22"/>
              </w:rPr>
              <w:t>1</w:t>
            </w:r>
          </w:p>
        </w:tc>
        <w:tc>
          <w:tcPr>
            <w:tcW w:w="400" w:type="pct"/>
            <w:tcBorders>
              <w:top w:val="nil"/>
              <w:left w:val="nil"/>
              <w:bottom w:val="single" w:sz="4" w:space="0" w:color="auto"/>
              <w:right w:val="single" w:sz="24" w:space="0" w:color="auto"/>
            </w:tcBorders>
            <w:shd w:val="clear" w:color="auto" w:fill="auto"/>
            <w:noWrap/>
            <w:vAlign w:val="center"/>
          </w:tcPr>
          <w:p w14:paraId="569D5107" w14:textId="77777777" w:rsidR="00082E8E" w:rsidRPr="003E7F3D" w:rsidRDefault="00082E8E" w:rsidP="00082E8E">
            <w:pPr>
              <w:jc w:val="center"/>
              <w:rPr>
                <w:rFonts w:eastAsia="Times New Roman" w:cs="Times New Roman"/>
                <w:color w:val="000000"/>
                <w:sz w:val="22"/>
                <w:szCs w:val="22"/>
              </w:rPr>
            </w:pPr>
            <w:r>
              <w:rPr>
                <w:rFonts w:eastAsia="Times New Roman" w:cs="Times New Roman"/>
                <w:color w:val="000000"/>
                <w:sz w:val="22"/>
                <w:szCs w:val="22"/>
              </w:rPr>
              <w:t>1</w:t>
            </w:r>
          </w:p>
        </w:tc>
        <w:tc>
          <w:tcPr>
            <w:tcW w:w="414" w:type="pct"/>
            <w:tcBorders>
              <w:top w:val="nil"/>
              <w:left w:val="single" w:sz="24" w:space="0" w:color="auto"/>
              <w:bottom w:val="single" w:sz="4" w:space="0" w:color="auto"/>
              <w:right w:val="single" w:sz="4" w:space="0" w:color="auto"/>
            </w:tcBorders>
            <w:shd w:val="clear" w:color="auto" w:fill="auto"/>
            <w:noWrap/>
            <w:vAlign w:val="bottom"/>
          </w:tcPr>
          <w:p w14:paraId="6C3A65D0" w14:textId="79B9ECBA"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14.89</w:t>
            </w:r>
          </w:p>
        </w:tc>
        <w:tc>
          <w:tcPr>
            <w:tcW w:w="414" w:type="pct"/>
            <w:tcBorders>
              <w:top w:val="nil"/>
              <w:left w:val="nil"/>
              <w:bottom w:val="single" w:sz="4" w:space="0" w:color="auto"/>
              <w:right w:val="single" w:sz="4" w:space="0" w:color="auto"/>
            </w:tcBorders>
            <w:shd w:val="clear" w:color="auto" w:fill="auto"/>
            <w:noWrap/>
            <w:vAlign w:val="bottom"/>
          </w:tcPr>
          <w:p w14:paraId="1760C876" w14:textId="71FDE793"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13.36</w:t>
            </w:r>
          </w:p>
        </w:tc>
        <w:tc>
          <w:tcPr>
            <w:tcW w:w="587" w:type="pct"/>
            <w:tcBorders>
              <w:top w:val="nil"/>
              <w:left w:val="nil"/>
              <w:bottom w:val="single" w:sz="4" w:space="0" w:color="auto"/>
              <w:right w:val="single" w:sz="24" w:space="0" w:color="auto"/>
            </w:tcBorders>
            <w:shd w:val="clear" w:color="auto" w:fill="auto"/>
            <w:noWrap/>
            <w:vAlign w:val="bottom"/>
          </w:tcPr>
          <w:p w14:paraId="76F71FEB" w14:textId="74041620" w:rsidR="00082E8E" w:rsidRPr="00B973E1" w:rsidRDefault="00082E8E" w:rsidP="00082E8E">
            <w:pPr>
              <w:jc w:val="center"/>
              <w:rPr>
                <w:rFonts w:cs="Times New Roman"/>
                <w:b/>
                <w:color w:val="00B050"/>
                <w:sz w:val="22"/>
                <w:szCs w:val="22"/>
              </w:rPr>
            </w:pPr>
            <w:r w:rsidRPr="00B973E1">
              <w:rPr>
                <w:rFonts w:cs="Times New Roman"/>
                <w:b/>
                <w:color w:val="000000"/>
                <w:sz w:val="22"/>
                <w:szCs w:val="22"/>
              </w:rPr>
              <w:t>1.54</w:t>
            </w:r>
          </w:p>
        </w:tc>
        <w:tc>
          <w:tcPr>
            <w:tcW w:w="414" w:type="pct"/>
            <w:tcBorders>
              <w:top w:val="nil"/>
              <w:left w:val="single" w:sz="24" w:space="0" w:color="auto"/>
              <w:bottom w:val="single" w:sz="4" w:space="0" w:color="auto"/>
              <w:right w:val="single" w:sz="4" w:space="0" w:color="auto"/>
            </w:tcBorders>
            <w:shd w:val="clear" w:color="auto" w:fill="auto"/>
            <w:noWrap/>
            <w:vAlign w:val="bottom"/>
          </w:tcPr>
          <w:p w14:paraId="01907E66" w14:textId="1921C862"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23.96</w:t>
            </w:r>
          </w:p>
        </w:tc>
        <w:tc>
          <w:tcPr>
            <w:tcW w:w="414" w:type="pct"/>
            <w:tcBorders>
              <w:top w:val="nil"/>
              <w:left w:val="nil"/>
              <w:bottom w:val="single" w:sz="4" w:space="0" w:color="auto"/>
              <w:right w:val="single" w:sz="4" w:space="0" w:color="auto"/>
            </w:tcBorders>
            <w:shd w:val="clear" w:color="auto" w:fill="auto"/>
            <w:noWrap/>
            <w:vAlign w:val="bottom"/>
          </w:tcPr>
          <w:p w14:paraId="1F4DC4A1" w14:textId="6D523CDA"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20.54</w:t>
            </w:r>
          </w:p>
        </w:tc>
        <w:tc>
          <w:tcPr>
            <w:tcW w:w="587" w:type="pct"/>
            <w:tcBorders>
              <w:top w:val="nil"/>
              <w:left w:val="nil"/>
              <w:bottom w:val="single" w:sz="4" w:space="0" w:color="auto"/>
              <w:right w:val="single" w:sz="24" w:space="0" w:color="auto"/>
            </w:tcBorders>
            <w:shd w:val="clear" w:color="auto" w:fill="auto"/>
            <w:noWrap/>
            <w:vAlign w:val="bottom"/>
          </w:tcPr>
          <w:p w14:paraId="057D2976" w14:textId="0F65D316" w:rsidR="00082E8E" w:rsidRPr="00B973E1" w:rsidRDefault="00082E8E" w:rsidP="00082E8E">
            <w:pPr>
              <w:jc w:val="center"/>
              <w:rPr>
                <w:rFonts w:cs="Times New Roman"/>
                <w:b/>
                <w:color w:val="00B050"/>
                <w:sz w:val="22"/>
                <w:szCs w:val="22"/>
              </w:rPr>
            </w:pPr>
            <w:r w:rsidRPr="00B973E1">
              <w:rPr>
                <w:rFonts w:cs="Times New Roman"/>
                <w:b/>
                <w:color w:val="000000"/>
                <w:sz w:val="22"/>
                <w:szCs w:val="22"/>
              </w:rPr>
              <w:t>3.43</w:t>
            </w:r>
          </w:p>
        </w:tc>
        <w:tc>
          <w:tcPr>
            <w:tcW w:w="362" w:type="pct"/>
            <w:tcBorders>
              <w:top w:val="nil"/>
              <w:left w:val="single" w:sz="24" w:space="0" w:color="auto"/>
              <w:bottom w:val="single" w:sz="4" w:space="0" w:color="auto"/>
              <w:right w:val="single" w:sz="4" w:space="0" w:color="auto"/>
            </w:tcBorders>
            <w:shd w:val="clear" w:color="auto" w:fill="auto"/>
            <w:noWrap/>
            <w:vAlign w:val="bottom"/>
          </w:tcPr>
          <w:p w14:paraId="2DAC5219" w14:textId="02A72292"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0.00</w:t>
            </w:r>
          </w:p>
        </w:tc>
        <w:tc>
          <w:tcPr>
            <w:tcW w:w="361" w:type="pct"/>
            <w:tcBorders>
              <w:top w:val="nil"/>
              <w:left w:val="nil"/>
              <w:bottom w:val="single" w:sz="4" w:space="0" w:color="auto"/>
              <w:right w:val="single" w:sz="4" w:space="0" w:color="auto"/>
            </w:tcBorders>
            <w:shd w:val="clear" w:color="auto" w:fill="auto"/>
            <w:noWrap/>
            <w:vAlign w:val="bottom"/>
          </w:tcPr>
          <w:p w14:paraId="46D64A15" w14:textId="6CF112AC"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0.00</w:t>
            </w:r>
          </w:p>
        </w:tc>
        <w:tc>
          <w:tcPr>
            <w:tcW w:w="689" w:type="pct"/>
            <w:tcBorders>
              <w:top w:val="nil"/>
              <w:left w:val="nil"/>
              <w:bottom w:val="single" w:sz="4" w:space="0" w:color="auto"/>
              <w:right w:val="single" w:sz="24" w:space="0" w:color="auto"/>
            </w:tcBorders>
            <w:shd w:val="clear" w:color="auto" w:fill="auto"/>
            <w:noWrap/>
            <w:vAlign w:val="bottom"/>
          </w:tcPr>
          <w:p w14:paraId="25E4E448" w14:textId="2977959A" w:rsidR="00082E8E" w:rsidRPr="00B973E1" w:rsidRDefault="00082E8E" w:rsidP="00082E8E">
            <w:pPr>
              <w:jc w:val="center"/>
              <w:rPr>
                <w:rFonts w:cs="Times New Roman"/>
                <w:b/>
                <w:sz w:val="22"/>
                <w:szCs w:val="22"/>
              </w:rPr>
            </w:pPr>
            <w:r w:rsidRPr="00B973E1">
              <w:rPr>
                <w:rFonts w:cs="Times New Roman"/>
                <w:b/>
                <w:color w:val="000000"/>
                <w:sz w:val="22"/>
                <w:szCs w:val="22"/>
              </w:rPr>
              <w:t>0.00</w:t>
            </w:r>
          </w:p>
        </w:tc>
      </w:tr>
      <w:tr w:rsidR="00082E8E" w:rsidRPr="003E7F3D" w14:paraId="2939B6E1" w14:textId="77777777" w:rsidTr="00082E8E">
        <w:trPr>
          <w:trHeight w:val="300"/>
        </w:trPr>
        <w:tc>
          <w:tcPr>
            <w:tcW w:w="358" w:type="pct"/>
            <w:tcBorders>
              <w:top w:val="nil"/>
              <w:left w:val="single" w:sz="24" w:space="0" w:color="auto"/>
              <w:bottom w:val="single" w:sz="4" w:space="0" w:color="auto"/>
              <w:right w:val="single" w:sz="4" w:space="0" w:color="auto"/>
            </w:tcBorders>
            <w:shd w:val="clear" w:color="auto" w:fill="auto"/>
            <w:noWrap/>
            <w:vAlign w:val="center"/>
            <w:hideMark/>
          </w:tcPr>
          <w:p w14:paraId="48D91EED" w14:textId="77777777" w:rsidR="00082E8E" w:rsidRPr="003E7F3D" w:rsidRDefault="00082E8E" w:rsidP="00082E8E">
            <w:pPr>
              <w:jc w:val="center"/>
              <w:rPr>
                <w:rFonts w:eastAsia="Times New Roman" w:cs="Times New Roman"/>
                <w:color w:val="000000"/>
                <w:sz w:val="22"/>
                <w:szCs w:val="22"/>
              </w:rPr>
            </w:pPr>
            <w:r w:rsidRPr="003E7F3D">
              <w:rPr>
                <w:rFonts w:eastAsia="Times New Roman" w:cs="Times New Roman"/>
                <w:color w:val="000000"/>
                <w:sz w:val="22"/>
                <w:szCs w:val="22"/>
              </w:rPr>
              <w:t>1</w:t>
            </w:r>
          </w:p>
        </w:tc>
        <w:tc>
          <w:tcPr>
            <w:tcW w:w="400" w:type="pct"/>
            <w:tcBorders>
              <w:top w:val="nil"/>
              <w:left w:val="nil"/>
              <w:bottom w:val="single" w:sz="4" w:space="0" w:color="auto"/>
              <w:right w:val="single" w:sz="24" w:space="0" w:color="auto"/>
            </w:tcBorders>
            <w:shd w:val="clear" w:color="auto" w:fill="auto"/>
            <w:noWrap/>
            <w:vAlign w:val="center"/>
            <w:hideMark/>
          </w:tcPr>
          <w:p w14:paraId="4C84577E" w14:textId="77777777" w:rsidR="00082E8E" w:rsidRPr="003E7F3D" w:rsidRDefault="00082E8E" w:rsidP="00082E8E">
            <w:pPr>
              <w:jc w:val="center"/>
              <w:rPr>
                <w:rFonts w:eastAsia="Times New Roman" w:cs="Times New Roman"/>
                <w:color w:val="000000"/>
                <w:sz w:val="22"/>
                <w:szCs w:val="22"/>
              </w:rPr>
            </w:pPr>
            <w:r w:rsidRPr="003E7F3D">
              <w:rPr>
                <w:rFonts w:eastAsia="Times New Roman" w:cs="Times New Roman"/>
                <w:color w:val="000000"/>
                <w:sz w:val="22"/>
                <w:szCs w:val="22"/>
              </w:rPr>
              <w:t>10</w:t>
            </w:r>
          </w:p>
        </w:tc>
        <w:tc>
          <w:tcPr>
            <w:tcW w:w="414" w:type="pct"/>
            <w:tcBorders>
              <w:top w:val="nil"/>
              <w:left w:val="single" w:sz="24" w:space="0" w:color="auto"/>
              <w:bottom w:val="single" w:sz="4" w:space="0" w:color="auto"/>
              <w:right w:val="single" w:sz="4" w:space="0" w:color="auto"/>
            </w:tcBorders>
            <w:shd w:val="clear" w:color="auto" w:fill="auto"/>
            <w:noWrap/>
            <w:vAlign w:val="bottom"/>
            <w:hideMark/>
          </w:tcPr>
          <w:p w14:paraId="0C1D5E1C" w14:textId="4DA75993"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1.70</w:t>
            </w:r>
          </w:p>
        </w:tc>
        <w:tc>
          <w:tcPr>
            <w:tcW w:w="414" w:type="pct"/>
            <w:tcBorders>
              <w:top w:val="nil"/>
              <w:left w:val="nil"/>
              <w:bottom w:val="single" w:sz="4" w:space="0" w:color="auto"/>
              <w:right w:val="single" w:sz="4" w:space="0" w:color="auto"/>
            </w:tcBorders>
            <w:shd w:val="clear" w:color="auto" w:fill="auto"/>
            <w:noWrap/>
            <w:vAlign w:val="bottom"/>
            <w:hideMark/>
          </w:tcPr>
          <w:p w14:paraId="5DB009C6" w14:textId="0E5ECFED"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1.94</w:t>
            </w:r>
          </w:p>
        </w:tc>
        <w:tc>
          <w:tcPr>
            <w:tcW w:w="587" w:type="pct"/>
            <w:tcBorders>
              <w:top w:val="nil"/>
              <w:left w:val="nil"/>
              <w:bottom w:val="single" w:sz="4" w:space="0" w:color="auto"/>
              <w:right w:val="single" w:sz="24" w:space="0" w:color="auto"/>
            </w:tcBorders>
            <w:shd w:val="clear" w:color="auto" w:fill="auto"/>
            <w:noWrap/>
            <w:vAlign w:val="bottom"/>
            <w:hideMark/>
          </w:tcPr>
          <w:p w14:paraId="4573D436" w14:textId="5C4818BF" w:rsidR="00082E8E" w:rsidRPr="00B973E1" w:rsidRDefault="00082E8E" w:rsidP="00082E8E">
            <w:pPr>
              <w:jc w:val="center"/>
              <w:rPr>
                <w:rFonts w:cs="Times New Roman"/>
                <w:b/>
                <w:color w:val="00B050"/>
                <w:sz w:val="22"/>
                <w:szCs w:val="22"/>
              </w:rPr>
            </w:pPr>
            <w:r w:rsidRPr="00B973E1">
              <w:rPr>
                <w:rFonts w:cs="Times New Roman"/>
                <w:b/>
                <w:color w:val="000000"/>
                <w:sz w:val="22"/>
                <w:szCs w:val="22"/>
              </w:rPr>
              <w:t>0.24</w:t>
            </w:r>
          </w:p>
        </w:tc>
        <w:tc>
          <w:tcPr>
            <w:tcW w:w="414" w:type="pct"/>
            <w:tcBorders>
              <w:top w:val="nil"/>
              <w:left w:val="single" w:sz="24" w:space="0" w:color="auto"/>
              <w:bottom w:val="single" w:sz="4" w:space="0" w:color="auto"/>
              <w:right w:val="single" w:sz="4" w:space="0" w:color="auto"/>
            </w:tcBorders>
            <w:shd w:val="clear" w:color="auto" w:fill="auto"/>
            <w:noWrap/>
            <w:vAlign w:val="bottom"/>
            <w:hideMark/>
          </w:tcPr>
          <w:p w14:paraId="07A0E8F2" w14:textId="37BFCC1F"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21.52</w:t>
            </w:r>
          </w:p>
        </w:tc>
        <w:tc>
          <w:tcPr>
            <w:tcW w:w="414" w:type="pct"/>
            <w:tcBorders>
              <w:top w:val="nil"/>
              <w:left w:val="nil"/>
              <w:bottom w:val="single" w:sz="4" w:space="0" w:color="auto"/>
              <w:right w:val="single" w:sz="4" w:space="0" w:color="auto"/>
            </w:tcBorders>
            <w:shd w:val="clear" w:color="auto" w:fill="auto"/>
            <w:noWrap/>
            <w:vAlign w:val="bottom"/>
            <w:hideMark/>
          </w:tcPr>
          <w:p w14:paraId="431550C6" w14:textId="1C5C476A"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21.25</w:t>
            </w:r>
          </w:p>
        </w:tc>
        <w:tc>
          <w:tcPr>
            <w:tcW w:w="587" w:type="pct"/>
            <w:tcBorders>
              <w:top w:val="nil"/>
              <w:left w:val="nil"/>
              <w:bottom w:val="single" w:sz="4" w:space="0" w:color="auto"/>
              <w:right w:val="single" w:sz="24" w:space="0" w:color="auto"/>
            </w:tcBorders>
            <w:shd w:val="clear" w:color="auto" w:fill="auto"/>
            <w:noWrap/>
            <w:vAlign w:val="bottom"/>
            <w:hideMark/>
          </w:tcPr>
          <w:p w14:paraId="23C89300" w14:textId="10ED7115" w:rsidR="00082E8E" w:rsidRPr="00B973E1" w:rsidRDefault="00082E8E" w:rsidP="00082E8E">
            <w:pPr>
              <w:jc w:val="center"/>
              <w:rPr>
                <w:rFonts w:cs="Times New Roman"/>
                <w:b/>
                <w:color w:val="00B050"/>
                <w:sz w:val="22"/>
                <w:szCs w:val="22"/>
              </w:rPr>
            </w:pPr>
            <w:r w:rsidRPr="00B973E1">
              <w:rPr>
                <w:rFonts w:cs="Times New Roman"/>
                <w:b/>
                <w:color w:val="000000"/>
                <w:sz w:val="22"/>
                <w:szCs w:val="22"/>
              </w:rPr>
              <w:t>0.27</w:t>
            </w:r>
          </w:p>
        </w:tc>
        <w:tc>
          <w:tcPr>
            <w:tcW w:w="362" w:type="pct"/>
            <w:tcBorders>
              <w:top w:val="nil"/>
              <w:left w:val="single" w:sz="24" w:space="0" w:color="auto"/>
              <w:bottom w:val="single" w:sz="4" w:space="0" w:color="auto"/>
              <w:right w:val="single" w:sz="4" w:space="0" w:color="auto"/>
            </w:tcBorders>
            <w:shd w:val="clear" w:color="auto" w:fill="auto"/>
            <w:noWrap/>
            <w:vAlign w:val="bottom"/>
            <w:hideMark/>
          </w:tcPr>
          <w:p w14:paraId="60BC1D06" w14:textId="330E0703"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0.00</w:t>
            </w:r>
          </w:p>
        </w:tc>
        <w:tc>
          <w:tcPr>
            <w:tcW w:w="361" w:type="pct"/>
            <w:tcBorders>
              <w:top w:val="nil"/>
              <w:left w:val="nil"/>
              <w:bottom w:val="single" w:sz="4" w:space="0" w:color="auto"/>
              <w:right w:val="single" w:sz="4" w:space="0" w:color="auto"/>
            </w:tcBorders>
            <w:shd w:val="clear" w:color="auto" w:fill="auto"/>
            <w:noWrap/>
            <w:vAlign w:val="bottom"/>
            <w:hideMark/>
          </w:tcPr>
          <w:p w14:paraId="2BB24799" w14:textId="10BB38F3"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0.00</w:t>
            </w:r>
          </w:p>
        </w:tc>
        <w:tc>
          <w:tcPr>
            <w:tcW w:w="689" w:type="pct"/>
            <w:tcBorders>
              <w:top w:val="nil"/>
              <w:left w:val="nil"/>
              <w:bottom w:val="single" w:sz="4" w:space="0" w:color="auto"/>
              <w:right w:val="single" w:sz="24" w:space="0" w:color="auto"/>
            </w:tcBorders>
            <w:shd w:val="clear" w:color="auto" w:fill="auto"/>
            <w:noWrap/>
            <w:vAlign w:val="bottom"/>
            <w:hideMark/>
          </w:tcPr>
          <w:p w14:paraId="717178F1" w14:textId="6886CBB7" w:rsidR="00082E8E" w:rsidRPr="00B973E1" w:rsidRDefault="00082E8E" w:rsidP="00082E8E">
            <w:pPr>
              <w:jc w:val="center"/>
              <w:rPr>
                <w:rFonts w:cs="Times New Roman"/>
                <w:b/>
                <w:sz w:val="22"/>
                <w:szCs w:val="22"/>
              </w:rPr>
            </w:pPr>
            <w:r w:rsidRPr="00B973E1">
              <w:rPr>
                <w:rFonts w:cs="Times New Roman"/>
                <w:b/>
                <w:color w:val="000000"/>
                <w:sz w:val="22"/>
                <w:szCs w:val="22"/>
              </w:rPr>
              <w:t>0.00</w:t>
            </w:r>
          </w:p>
        </w:tc>
      </w:tr>
      <w:tr w:rsidR="00082E8E" w:rsidRPr="003E7F3D" w14:paraId="16D8E8CE" w14:textId="77777777" w:rsidTr="00082E8E">
        <w:trPr>
          <w:trHeight w:val="300"/>
        </w:trPr>
        <w:tc>
          <w:tcPr>
            <w:tcW w:w="358" w:type="pct"/>
            <w:tcBorders>
              <w:top w:val="nil"/>
              <w:left w:val="single" w:sz="24" w:space="0" w:color="auto"/>
              <w:bottom w:val="single" w:sz="24" w:space="0" w:color="auto"/>
              <w:right w:val="single" w:sz="4" w:space="0" w:color="auto"/>
            </w:tcBorders>
            <w:shd w:val="clear" w:color="auto" w:fill="auto"/>
            <w:noWrap/>
            <w:vAlign w:val="center"/>
            <w:hideMark/>
          </w:tcPr>
          <w:p w14:paraId="26299CFF" w14:textId="77777777" w:rsidR="00082E8E" w:rsidRPr="003E7F3D" w:rsidRDefault="00082E8E" w:rsidP="00082E8E">
            <w:pPr>
              <w:jc w:val="center"/>
              <w:rPr>
                <w:rFonts w:eastAsia="Times New Roman" w:cs="Times New Roman"/>
                <w:color w:val="000000"/>
                <w:sz w:val="22"/>
                <w:szCs w:val="22"/>
              </w:rPr>
            </w:pPr>
            <w:r w:rsidRPr="003E7F3D">
              <w:rPr>
                <w:rFonts w:eastAsia="Times New Roman" w:cs="Times New Roman"/>
                <w:color w:val="000000"/>
                <w:sz w:val="22"/>
                <w:szCs w:val="22"/>
              </w:rPr>
              <w:t>1</w:t>
            </w:r>
          </w:p>
        </w:tc>
        <w:tc>
          <w:tcPr>
            <w:tcW w:w="400" w:type="pct"/>
            <w:tcBorders>
              <w:top w:val="nil"/>
              <w:left w:val="nil"/>
              <w:bottom w:val="single" w:sz="24" w:space="0" w:color="auto"/>
              <w:right w:val="single" w:sz="24" w:space="0" w:color="auto"/>
            </w:tcBorders>
            <w:shd w:val="clear" w:color="auto" w:fill="auto"/>
            <w:noWrap/>
            <w:vAlign w:val="center"/>
            <w:hideMark/>
          </w:tcPr>
          <w:p w14:paraId="2578B283" w14:textId="77777777" w:rsidR="00082E8E" w:rsidRPr="003E7F3D" w:rsidRDefault="00082E8E" w:rsidP="00082E8E">
            <w:pPr>
              <w:jc w:val="center"/>
              <w:rPr>
                <w:rFonts w:eastAsia="Times New Roman" w:cs="Times New Roman"/>
                <w:color w:val="000000"/>
                <w:sz w:val="22"/>
                <w:szCs w:val="22"/>
              </w:rPr>
            </w:pPr>
            <w:r w:rsidRPr="003E7F3D">
              <w:rPr>
                <w:rFonts w:eastAsia="Times New Roman" w:cs="Times New Roman"/>
                <w:color w:val="000000"/>
                <w:sz w:val="22"/>
                <w:szCs w:val="22"/>
              </w:rPr>
              <w:t>100</w:t>
            </w:r>
          </w:p>
        </w:tc>
        <w:tc>
          <w:tcPr>
            <w:tcW w:w="414" w:type="pct"/>
            <w:tcBorders>
              <w:top w:val="nil"/>
              <w:left w:val="single" w:sz="24" w:space="0" w:color="auto"/>
              <w:bottom w:val="single" w:sz="24" w:space="0" w:color="auto"/>
              <w:right w:val="single" w:sz="4" w:space="0" w:color="auto"/>
            </w:tcBorders>
            <w:shd w:val="clear" w:color="auto" w:fill="auto"/>
            <w:noWrap/>
            <w:vAlign w:val="bottom"/>
            <w:hideMark/>
          </w:tcPr>
          <w:p w14:paraId="22651732" w14:textId="020BBBD7"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0.35</w:t>
            </w:r>
          </w:p>
        </w:tc>
        <w:tc>
          <w:tcPr>
            <w:tcW w:w="414" w:type="pct"/>
            <w:tcBorders>
              <w:top w:val="nil"/>
              <w:left w:val="nil"/>
              <w:bottom w:val="single" w:sz="24" w:space="0" w:color="auto"/>
              <w:right w:val="single" w:sz="4" w:space="0" w:color="auto"/>
            </w:tcBorders>
            <w:shd w:val="clear" w:color="auto" w:fill="auto"/>
            <w:noWrap/>
            <w:vAlign w:val="bottom"/>
            <w:hideMark/>
          </w:tcPr>
          <w:p w14:paraId="1B379735" w14:textId="6C4B3271"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0.34</w:t>
            </w:r>
          </w:p>
        </w:tc>
        <w:tc>
          <w:tcPr>
            <w:tcW w:w="587" w:type="pct"/>
            <w:tcBorders>
              <w:top w:val="nil"/>
              <w:left w:val="nil"/>
              <w:bottom w:val="single" w:sz="24" w:space="0" w:color="auto"/>
              <w:right w:val="single" w:sz="24" w:space="0" w:color="auto"/>
            </w:tcBorders>
            <w:shd w:val="clear" w:color="auto" w:fill="auto"/>
            <w:noWrap/>
            <w:vAlign w:val="bottom"/>
            <w:hideMark/>
          </w:tcPr>
          <w:p w14:paraId="3EB08F04" w14:textId="3DC3D730" w:rsidR="00082E8E" w:rsidRPr="00B973E1" w:rsidRDefault="00082E8E" w:rsidP="00082E8E">
            <w:pPr>
              <w:jc w:val="center"/>
              <w:rPr>
                <w:rFonts w:eastAsia="Times New Roman" w:cs="Times New Roman"/>
                <w:b/>
                <w:color w:val="000000"/>
                <w:sz w:val="22"/>
                <w:szCs w:val="22"/>
              </w:rPr>
            </w:pPr>
            <w:r w:rsidRPr="00B973E1">
              <w:rPr>
                <w:rFonts w:cs="Times New Roman"/>
                <w:b/>
                <w:color w:val="000000"/>
                <w:sz w:val="22"/>
                <w:szCs w:val="22"/>
              </w:rPr>
              <w:t>0.00</w:t>
            </w:r>
          </w:p>
        </w:tc>
        <w:tc>
          <w:tcPr>
            <w:tcW w:w="414" w:type="pct"/>
            <w:tcBorders>
              <w:top w:val="nil"/>
              <w:left w:val="single" w:sz="24" w:space="0" w:color="auto"/>
              <w:bottom w:val="single" w:sz="24" w:space="0" w:color="auto"/>
              <w:right w:val="single" w:sz="4" w:space="0" w:color="auto"/>
            </w:tcBorders>
            <w:shd w:val="clear" w:color="auto" w:fill="auto"/>
            <w:noWrap/>
            <w:vAlign w:val="bottom"/>
            <w:hideMark/>
          </w:tcPr>
          <w:p w14:paraId="166B603A" w14:textId="6815E83F"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23.93</w:t>
            </w:r>
          </w:p>
        </w:tc>
        <w:tc>
          <w:tcPr>
            <w:tcW w:w="414" w:type="pct"/>
            <w:tcBorders>
              <w:top w:val="nil"/>
              <w:left w:val="nil"/>
              <w:bottom w:val="single" w:sz="24" w:space="0" w:color="auto"/>
              <w:right w:val="single" w:sz="4" w:space="0" w:color="auto"/>
            </w:tcBorders>
            <w:shd w:val="clear" w:color="auto" w:fill="auto"/>
            <w:noWrap/>
            <w:vAlign w:val="bottom"/>
            <w:hideMark/>
          </w:tcPr>
          <w:p w14:paraId="30574765" w14:textId="4441DB7C"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24.08</w:t>
            </w:r>
          </w:p>
        </w:tc>
        <w:tc>
          <w:tcPr>
            <w:tcW w:w="587" w:type="pct"/>
            <w:tcBorders>
              <w:top w:val="nil"/>
              <w:left w:val="nil"/>
              <w:bottom w:val="single" w:sz="24" w:space="0" w:color="auto"/>
              <w:right w:val="single" w:sz="24" w:space="0" w:color="auto"/>
            </w:tcBorders>
            <w:shd w:val="clear" w:color="auto" w:fill="auto"/>
            <w:noWrap/>
            <w:vAlign w:val="bottom"/>
            <w:hideMark/>
          </w:tcPr>
          <w:p w14:paraId="1F5ABB9F" w14:textId="3B7CDD33" w:rsidR="00082E8E" w:rsidRPr="00B973E1" w:rsidRDefault="00082E8E" w:rsidP="00082E8E">
            <w:pPr>
              <w:jc w:val="center"/>
              <w:rPr>
                <w:rFonts w:cs="Times New Roman"/>
                <w:b/>
                <w:color w:val="00B050"/>
                <w:sz w:val="22"/>
                <w:szCs w:val="22"/>
              </w:rPr>
            </w:pPr>
            <w:r w:rsidRPr="00B973E1">
              <w:rPr>
                <w:rFonts w:cs="Times New Roman"/>
                <w:b/>
                <w:color w:val="000000"/>
                <w:sz w:val="22"/>
                <w:szCs w:val="22"/>
              </w:rPr>
              <w:t>0.15</w:t>
            </w:r>
          </w:p>
        </w:tc>
        <w:tc>
          <w:tcPr>
            <w:tcW w:w="362" w:type="pct"/>
            <w:tcBorders>
              <w:top w:val="nil"/>
              <w:left w:val="single" w:sz="24" w:space="0" w:color="auto"/>
              <w:bottom w:val="single" w:sz="24" w:space="0" w:color="auto"/>
              <w:right w:val="single" w:sz="4" w:space="0" w:color="auto"/>
            </w:tcBorders>
            <w:shd w:val="clear" w:color="auto" w:fill="auto"/>
            <w:noWrap/>
            <w:vAlign w:val="bottom"/>
            <w:hideMark/>
          </w:tcPr>
          <w:p w14:paraId="76DC72A3" w14:textId="3FDE3C13"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0.00</w:t>
            </w:r>
          </w:p>
        </w:tc>
        <w:tc>
          <w:tcPr>
            <w:tcW w:w="361" w:type="pct"/>
            <w:tcBorders>
              <w:top w:val="nil"/>
              <w:left w:val="nil"/>
              <w:bottom w:val="single" w:sz="24" w:space="0" w:color="auto"/>
              <w:right w:val="single" w:sz="4" w:space="0" w:color="auto"/>
            </w:tcBorders>
            <w:shd w:val="clear" w:color="auto" w:fill="auto"/>
            <w:noWrap/>
            <w:vAlign w:val="bottom"/>
            <w:hideMark/>
          </w:tcPr>
          <w:p w14:paraId="0226DA0B" w14:textId="418A9FC1" w:rsidR="00082E8E" w:rsidRPr="00B973E1" w:rsidRDefault="00082E8E" w:rsidP="00082E8E">
            <w:pPr>
              <w:jc w:val="center"/>
              <w:rPr>
                <w:rFonts w:eastAsia="Times New Roman" w:cs="Times New Roman"/>
                <w:color w:val="000000"/>
                <w:sz w:val="22"/>
                <w:szCs w:val="22"/>
              </w:rPr>
            </w:pPr>
            <w:r w:rsidRPr="00B973E1">
              <w:rPr>
                <w:rFonts w:cs="Times New Roman"/>
                <w:color w:val="000000"/>
                <w:sz w:val="22"/>
                <w:szCs w:val="22"/>
              </w:rPr>
              <w:t>0.00</w:t>
            </w:r>
          </w:p>
        </w:tc>
        <w:tc>
          <w:tcPr>
            <w:tcW w:w="689" w:type="pct"/>
            <w:tcBorders>
              <w:top w:val="nil"/>
              <w:left w:val="nil"/>
              <w:bottom w:val="single" w:sz="24" w:space="0" w:color="auto"/>
              <w:right w:val="single" w:sz="24" w:space="0" w:color="auto"/>
            </w:tcBorders>
            <w:shd w:val="clear" w:color="auto" w:fill="auto"/>
            <w:noWrap/>
            <w:vAlign w:val="bottom"/>
            <w:hideMark/>
          </w:tcPr>
          <w:p w14:paraId="2787912B" w14:textId="1A5A2FE0" w:rsidR="00082E8E" w:rsidRPr="00B973E1" w:rsidRDefault="00082E8E" w:rsidP="00082E8E">
            <w:pPr>
              <w:jc w:val="center"/>
              <w:rPr>
                <w:rFonts w:cs="Times New Roman"/>
                <w:b/>
                <w:sz w:val="22"/>
                <w:szCs w:val="22"/>
              </w:rPr>
            </w:pPr>
            <w:r w:rsidRPr="00B973E1">
              <w:rPr>
                <w:rFonts w:cs="Times New Roman"/>
                <w:b/>
                <w:color w:val="000000"/>
                <w:sz w:val="22"/>
                <w:szCs w:val="22"/>
              </w:rPr>
              <w:t>0.00</w:t>
            </w:r>
          </w:p>
        </w:tc>
      </w:tr>
    </w:tbl>
    <w:p w14:paraId="1293C4CA" w14:textId="77777777" w:rsidR="00500101" w:rsidRDefault="00500101" w:rsidP="000E58D7">
      <w:pPr>
        <w:spacing w:line="360" w:lineRule="auto"/>
        <w:ind w:firstLine="720"/>
        <w:rPr>
          <w:lang w:eastAsia="ko-KR"/>
        </w:rPr>
      </w:pPr>
    </w:p>
    <w:p w14:paraId="3942E7C4" w14:textId="304024E2" w:rsidR="00145A14" w:rsidRDefault="00145A14" w:rsidP="00145A14">
      <w:pPr>
        <w:pStyle w:val="Image"/>
      </w:pPr>
      <w:r>
        <w:rPr>
          <w:lang w:eastAsia="en-US"/>
        </w:rPr>
        <w:drawing>
          <wp:inline distT="0" distB="0" distL="0" distR="0" wp14:anchorId="04412637" wp14:editId="5109EDCD">
            <wp:extent cx="4737906" cy="2856453"/>
            <wp:effectExtent l="0" t="0" r="571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eed_low_no_ff_3.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740852" cy="2858229"/>
                    </a:xfrm>
                    <a:prstGeom prst="rect">
                      <a:avLst/>
                    </a:prstGeom>
                  </pic:spPr>
                </pic:pic>
              </a:graphicData>
            </a:graphic>
          </wp:inline>
        </w:drawing>
      </w:r>
    </w:p>
    <w:p w14:paraId="57D3BB8E" w14:textId="778837A0" w:rsidR="00145A14" w:rsidRDefault="00145A14" w:rsidP="007D010B">
      <w:pPr>
        <w:pStyle w:val="FigureTitle"/>
        <w:rPr>
          <w:lang w:eastAsia="ko-KR"/>
        </w:rPr>
      </w:pPr>
      <w:bookmarkStart w:id="89" w:name="_Toc514246818"/>
      <w:r>
        <w:rPr>
          <w:lang w:eastAsia="ko-KR"/>
        </w:rPr>
        <w:t>Tuning Step Responses</w:t>
      </w:r>
      <w:r w:rsidR="008E545E">
        <w:rPr>
          <w:lang w:eastAsia="ko-KR"/>
        </w:rPr>
        <w:t>—</w:t>
      </w:r>
      <w:r>
        <w:rPr>
          <w:lang w:eastAsia="ko-KR"/>
        </w:rPr>
        <w:t>Low-Speed</w:t>
      </w:r>
      <w:r w:rsidR="007D010B">
        <w:rPr>
          <w:lang w:eastAsia="ko-KR"/>
        </w:rPr>
        <w:t xml:space="preserve"> Control</w:t>
      </w:r>
      <w:r>
        <w:rPr>
          <w:lang w:eastAsia="ko-KR"/>
        </w:rPr>
        <w:t xml:space="preserve"> </w:t>
      </w:r>
      <w:r w:rsidR="007D010B">
        <w:rPr>
          <w:lang w:eastAsia="ko-KR"/>
        </w:rPr>
        <w:t>without</w:t>
      </w:r>
      <w:r>
        <w:rPr>
          <w:lang w:eastAsia="ko-KR"/>
        </w:rPr>
        <w:t xml:space="preserve"> Feed-Forward</w:t>
      </w:r>
      <w:r w:rsidR="007D010B">
        <w:rPr>
          <w:lang w:eastAsia="ko-KR"/>
        </w:rPr>
        <w:t xml:space="preserve"> Compensation</w:t>
      </w:r>
      <w:bookmarkEnd w:id="89"/>
    </w:p>
    <w:p w14:paraId="55F93691" w14:textId="673FD5CE" w:rsidR="007D010B" w:rsidRDefault="007D010B" w:rsidP="007D010B">
      <w:pPr>
        <w:pStyle w:val="Image"/>
      </w:pPr>
      <w:r>
        <w:rPr>
          <w:lang w:eastAsia="en-US"/>
        </w:rPr>
        <w:lastRenderedPageBreak/>
        <w:drawing>
          <wp:inline distT="0" distB="0" distL="0" distR="0" wp14:anchorId="3B55827F" wp14:editId="40C75A1C">
            <wp:extent cx="4940135" cy="2978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eed_low_ff.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945040" cy="2981332"/>
                    </a:xfrm>
                    <a:prstGeom prst="rect">
                      <a:avLst/>
                    </a:prstGeom>
                  </pic:spPr>
                </pic:pic>
              </a:graphicData>
            </a:graphic>
          </wp:inline>
        </w:drawing>
      </w:r>
    </w:p>
    <w:p w14:paraId="16FA1E66" w14:textId="14AFFEC7" w:rsidR="007D010B" w:rsidRDefault="007D010B" w:rsidP="007D010B">
      <w:pPr>
        <w:pStyle w:val="FigureTitle"/>
        <w:rPr>
          <w:lang w:eastAsia="ko-KR"/>
        </w:rPr>
      </w:pPr>
      <w:bookmarkStart w:id="90" w:name="_Toc514246819"/>
      <w:r>
        <w:rPr>
          <w:lang w:eastAsia="ko-KR"/>
        </w:rPr>
        <w:t>Tuning Step Responses</w:t>
      </w:r>
      <w:r w:rsidR="008E545E">
        <w:rPr>
          <w:lang w:eastAsia="ko-KR"/>
        </w:rPr>
        <w:t>—</w:t>
      </w:r>
      <w:r>
        <w:rPr>
          <w:lang w:eastAsia="ko-KR"/>
        </w:rPr>
        <w:t>Low-Speed Control with Feed-Forward Compensation</w:t>
      </w:r>
      <w:bookmarkEnd w:id="90"/>
    </w:p>
    <w:p w14:paraId="76DFFC23" w14:textId="4A86DCFE" w:rsidR="00B973E1" w:rsidRDefault="00B973E1" w:rsidP="006165AD">
      <w:pPr>
        <w:pStyle w:val="AllParagraph"/>
        <w:rPr>
          <w:lang w:eastAsia="ko-KR"/>
        </w:rPr>
      </w:pPr>
      <w:r>
        <w:rPr>
          <w:lang w:eastAsia="ko-KR"/>
        </w:rPr>
        <w:t>The feed-fo</w:t>
      </w:r>
      <w:r w:rsidR="00E97B78">
        <w:rPr>
          <w:lang w:eastAsia="ko-KR"/>
        </w:rPr>
        <w:t xml:space="preserve">rward compensation does provide </w:t>
      </w:r>
      <w:r>
        <w:rPr>
          <w:lang w:eastAsia="ko-KR"/>
        </w:rPr>
        <w:t>benefit without increased tuning in system response but is less than the benefit that the dynamic thruster model provides with the same comparison of tuning.</w:t>
      </w:r>
      <w:r w:rsidR="00AE43EE">
        <w:rPr>
          <w:lang w:eastAsia="ko-KR"/>
        </w:rPr>
        <w:t xml:space="preserve"> </w:t>
      </w:r>
      <w:r w:rsidR="00E97B78">
        <w:rPr>
          <w:lang w:eastAsia="ko-KR"/>
        </w:rPr>
        <w:t>As the systems are tuned with greater effect, the benefits begin to dissipate and produce near same performance characteristics.</w:t>
      </w:r>
      <w:r w:rsidR="00AE43EE">
        <w:rPr>
          <w:lang w:eastAsia="ko-KR"/>
        </w:rPr>
        <w:t xml:space="preserve"> </w:t>
      </w:r>
      <w:r w:rsidR="00E97B78">
        <w:rPr>
          <w:lang w:eastAsia="ko-KR"/>
        </w:rPr>
        <w:t xml:space="preserve">Again, similar to the previous tests, once both systems are tuned with similar effort, their responses are almost identical as is represented graphically in Figure 23 and numerically in Table 13. </w:t>
      </w:r>
    </w:p>
    <w:p w14:paraId="56273A09" w14:textId="6F47BE52" w:rsidR="00154688" w:rsidRDefault="00E7257F" w:rsidP="00AE43EE">
      <w:pPr>
        <w:pStyle w:val="TableTitle"/>
        <w:rPr>
          <w:lang w:eastAsia="ko-KR"/>
        </w:rPr>
      </w:pPr>
      <w:bookmarkStart w:id="91" w:name="_Toc514246861"/>
      <w:r>
        <w:rPr>
          <w:lang w:eastAsia="ko-KR"/>
        </w:rPr>
        <w:t>Optimized Performance Characteristics</w:t>
      </w:r>
      <w:r w:rsidR="008E545E">
        <w:rPr>
          <w:lang w:eastAsia="ko-KR"/>
        </w:rPr>
        <w:t>—</w:t>
      </w:r>
      <w:r>
        <w:rPr>
          <w:lang w:eastAsia="ko-KR"/>
        </w:rPr>
        <w:t>Low-Speed Control</w:t>
      </w:r>
      <w:r w:rsidR="008E545E">
        <w:rPr>
          <w:lang w:eastAsia="ko-KR"/>
        </w:rPr>
        <w:t>—</w:t>
      </w:r>
      <w:r>
        <w:rPr>
          <w:lang w:eastAsia="ko-KR"/>
        </w:rPr>
        <w:t>Feed-Forward Compensation</w:t>
      </w:r>
      <w:bookmarkEnd w:id="91"/>
    </w:p>
    <w:tbl>
      <w:tblPr>
        <w:tblW w:w="5170" w:type="pct"/>
        <w:tblLayout w:type="fixed"/>
        <w:tblLook w:val="04A0" w:firstRow="1" w:lastRow="0" w:firstColumn="1" w:lastColumn="0" w:noHBand="0" w:noVBand="1"/>
      </w:tblPr>
      <w:tblGrid>
        <w:gridCol w:w="612"/>
        <w:gridCol w:w="898"/>
        <w:gridCol w:w="649"/>
        <w:gridCol w:w="620"/>
        <w:gridCol w:w="816"/>
        <w:gridCol w:w="627"/>
        <w:gridCol w:w="810"/>
        <w:gridCol w:w="716"/>
        <w:gridCol w:w="718"/>
        <w:gridCol w:w="716"/>
        <w:gridCol w:w="716"/>
        <w:gridCol w:w="988"/>
      </w:tblGrid>
      <w:tr w:rsidR="00154688" w:rsidRPr="003E7F3D" w14:paraId="715B6FAA" w14:textId="77777777" w:rsidTr="00033A4B">
        <w:trPr>
          <w:trHeight w:val="300"/>
        </w:trPr>
        <w:tc>
          <w:tcPr>
            <w:tcW w:w="1214" w:type="pct"/>
            <w:gridSpan w:val="3"/>
            <w:tcBorders>
              <w:top w:val="single" w:sz="18" w:space="0" w:color="auto"/>
              <w:left w:val="single" w:sz="18" w:space="0" w:color="auto"/>
              <w:bottom w:val="single" w:sz="4" w:space="0" w:color="auto"/>
              <w:right w:val="single" w:sz="18" w:space="0" w:color="auto"/>
            </w:tcBorders>
            <w:vAlign w:val="center"/>
          </w:tcPr>
          <w:p w14:paraId="2818EF91" w14:textId="77777777" w:rsidR="00154688" w:rsidRPr="003E7F3D" w:rsidRDefault="00154688" w:rsidP="00AE5107">
            <w:pPr>
              <w:jc w:val="center"/>
              <w:rPr>
                <w:rFonts w:eastAsia="Times New Roman" w:cs="Times New Roman"/>
                <w:b/>
                <w:bCs/>
                <w:color w:val="000000"/>
                <w:sz w:val="22"/>
                <w:szCs w:val="22"/>
              </w:rPr>
            </w:pPr>
            <w:r>
              <w:rPr>
                <w:rFonts w:eastAsia="Times New Roman" w:cs="Times New Roman"/>
                <w:b/>
                <w:bCs/>
                <w:color w:val="000000"/>
                <w:sz w:val="22"/>
                <w:szCs w:val="22"/>
              </w:rPr>
              <w:t>Gains</w:t>
            </w:r>
          </w:p>
        </w:tc>
        <w:tc>
          <w:tcPr>
            <w:tcW w:w="1161" w:type="pct"/>
            <w:gridSpan w:val="3"/>
            <w:tcBorders>
              <w:top w:val="single" w:sz="18" w:space="0" w:color="auto"/>
              <w:left w:val="single" w:sz="18" w:space="0" w:color="auto"/>
              <w:bottom w:val="single" w:sz="4" w:space="0" w:color="auto"/>
              <w:right w:val="single" w:sz="18" w:space="0" w:color="auto"/>
            </w:tcBorders>
            <w:shd w:val="clear" w:color="auto" w:fill="auto"/>
            <w:noWrap/>
            <w:vAlign w:val="center"/>
            <w:hideMark/>
          </w:tcPr>
          <w:p w14:paraId="5FAB4964" w14:textId="77777777" w:rsidR="00154688" w:rsidRPr="003E7F3D" w:rsidRDefault="00154688" w:rsidP="00AE5107">
            <w:pPr>
              <w:jc w:val="center"/>
              <w:rPr>
                <w:rFonts w:eastAsia="Times New Roman" w:cs="Times New Roman"/>
                <w:b/>
                <w:bCs/>
                <w:color w:val="000000"/>
                <w:sz w:val="22"/>
                <w:szCs w:val="22"/>
              </w:rPr>
            </w:pPr>
            <w:r>
              <w:rPr>
                <w:rFonts w:eastAsia="Times New Roman" w:cs="Times New Roman"/>
                <w:b/>
                <w:bCs/>
                <w:i/>
                <w:color w:val="000000"/>
                <w:sz w:val="22"/>
                <w:szCs w:val="22"/>
              </w:rPr>
              <w:t xml:space="preserve">Rise Time, </w:t>
            </w:r>
            <w:r w:rsidRPr="00606274">
              <w:rPr>
                <w:rFonts w:eastAsia="Times New Roman" w:cs="Times New Roman"/>
                <w:b/>
                <w:bCs/>
                <w:i/>
                <w:color w:val="000000"/>
                <w:sz w:val="22"/>
                <w:szCs w:val="22"/>
              </w:rPr>
              <w:t>T</w:t>
            </w:r>
            <w:r w:rsidRPr="00606274">
              <w:rPr>
                <w:rFonts w:eastAsia="Times New Roman" w:cs="Times New Roman"/>
                <w:b/>
                <w:bCs/>
                <w:i/>
                <w:color w:val="000000"/>
                <w:sz w:val="22"/>
                <w:szCs w:val="22"/>
                <w:vertAlign w:val="subscript"/>
              </w:rPr>
              <w:t>R</w:t>
            </w:r>
            <w:r w:rsidRPr="003E7F3D">
              <w:rPr>
                <w:rFonts w:eastAsia="Times New Roman" w:cs="Times New Roman"/>
                <w:b/>
                <w:bCs/>
                <w:color w:val="000000"/>
                <w:sz w:val="22"/>
                <w:szCs w:val="22"/>
              </w:rPr>
              <w:t xml:space="preserve"> [s]</w:t>
            </w:r>
          </w:p>
        </w:tc>
        <w:tc>
          <w:tcPr>
            <w:tcW w:w="1263" w:type="pct"/>
            <w:gridSpan w:val="3"/>
            <w:tcBorders>
              <w:top w:val="single" w:sz="18" w:space="0" w:color="auto"/>
              <w:left w:val="single" w:sz="18" w:space="0" w:color="auto"/>
              <w:bottom w:val="single" w:sz="4" w:space="0" w:color="auto"/>
              <w:right w:val="single" w:sz="24" w:space="0" w:color="auto"/>
            </w:tcBorders>
            <w:shd w:val="clear" w:color="auto" w:fill="auto"/>
            <w:noWrap/>
            <w:vAlign w:val="center"/>
            <w:hideMark/>
          </w:tcPr>
          <w:p w14:paraId="492B789D" w14:textId="77777777" w:rsidR="00154688" w:rsidRPr="003E7F3D" w:rsidRDefault="00154688" w:rsidP="00AE5107">
            <w:pPr>
              <w:jc w:val="center"/>
              <w:rPr>
                <w:rFonts w:eastAsia="Times New Roman" w:cs="Times New Roman"/>
                <w:b/>
                <w:bCs/>
                <w:color w:val="000000"/>
                <w:sz w:val="22"/>
                <w:szCs w:val="22"/>
              </w:rPr>
            </w:pPr>
            <w:r w:rsidRPr="00606274">
              <w:rPr>
                <w:rFonts w:eastAsia="Times New Roman" w:cs="Times New Roman"/>
                <w:b/>
                <w:bCs/>
                <w:i/>
                <w:color w:val="000000"/>
                <w:sz w:val="22"/>
                <w:szCs w:val="22"/>
              </w:rPr>
              <w:t>Settling Time, T</w:t>
            </w:r>
            <w:r w:rsidRPr="00606274">
              <w:rPr>
                <w:rFonts w:eastAsia="Times New Roman" w:cs="Times New Roman"/>
                <w:b/>
                <w:bCs/>
                <w:i/>
                <w:color w:val="000000"/>
                <w:sz w:val="22"/>
                <w:szCs w:val="22"/>
                <w:vertAlign w:val="subscript"/>
              </w:rPr>
              <w:t>S</w:t>
            </w:r>
            <w:r w:rsidRPr="003E7F3D">
              <w:rPr>
                <w:rFonts w:eastAsia="Times New Roman" w:cs="Times New Roman"/>
                <w:b/>
                <w:bCs/>
                <w:color w:val="000000"/>
                <w:sz w:val="22"/>
                <w:szCs w:val="22"/>
                <w:vertAlign w:val="subscript"/>
              </w:rPr>
              <w:t xml:space="preserve"> </w:t>
            </w:r>
            <w:r w:rsidRPr="003E7F3D">
              <w:rPr>
                <w:rFonts w:eastAsia="Times New Roman" w:cs="Times New Roman"/>
                <w:b/>
                <w:bCs/>
                <w:color w:val="000000"/>
                <w:sz w:val="22"/>
                <w:szCs w:val="22"/>
              </w:rPr>
              <w:t>[s]</w:t>
            </w:r>
          </w:p>
        </w:tc>
        <w:tc>
          <w:tcPr>
            <w:tcW w:w="1363" w:type="pct"/>
            <w:gridSpan w:val="3"/>
            <w:tcBorders>
              <w:top w:val="single" w:sz="18" w:space="0" w:color="auto"/>
              <w:left w:val="single" w:sz="24" w:space="0" w:color="auto"/>
              <w:bottom w:val="single" w:sz="4" w:space="0" w:color="auto"/>
              <w:right w:val="single" w:sz="18" w:space="0" w:color="auto"/>
            </w:tcBorders>
            <w:shd w:val="clear" w:color="auto" w:fill="auto"/>
            <w:noWrap/>
            <w:vAlign w:val="center"/>
            <w:hideMark/>
          </w:tcPr>
          <w:p w14:paraId="23BEFF78" w14:textId="46CD15FD" w:rsidR="00154688" w:rsidRPr="003E7F3D" w:rsidRDefault="00154688" w:rsidP="00AE5107">
            <w:pPr>
              <w:jc w:val="center"/>
              <w:rPr>
                <w:rFonts w:eastAsia="Times New Roman" w:cs="Times New Roman"/>
                <w:b/>
                <w:bCs/>
                <w:color w:val="000000"/>
                <w:sz w:val="22"/>
                <w:szCs w:val="22"/>
              </w:rPr>
            </w:pPr>
            <w:r>
              <w:rPr>
                <w:rFonts w:eastAsia="Times New Roman" w:cs="Times New Roman"/>
                <w:b/>
                <w:bCs/>
                <w:i/>
                <w:color w:val="000000"/>
                <w:sz w:val="22"/>
                <w:szCs w:val="22"/>
              </w:rPr>
              <w:t>Steady State Error [</w:t>
            </w:r>
            <w:r w:rsidR="00F038AB">
              <w:rPr>
                <w:rFonts w:eastAsia="Times New Roman" w:cs="Times New Roman"/>
                <w:b/>
                <w:bCs/>
                <w:i/>
                <w:color w:val="000000"/>
                <w:sz w:val="22"/>
                <w:szCs w:val="22"/>
              </w:rPr>
              <w:t>m/​s</w:t>
            </w:r>
            <w:r>
              <w:rPr>
                <w:rFonts w:eastAsia="Times New Roman" w:cs="Times New Roman"/>
                <w:b/>
                <w:bCs/>
                <w:i/>
                <w:color w:val="000000"/>
                <w:sz w:val="22"/>
                <w:szCs w:val="22"/>
              </w:rPr>
              <w:t>]</w:t>
            </w:r>
          </w:p>
        </w:tc>
      </w:tr>
      <w:tr w:rsidR="00154688" w:rsidRPr="003E7F3D" w14:paraId="0CCF4100" w14:textId="77777777" w:rsidTr="00033A4B">
        <w:trPr>
          <w:trHeight w:val="300"/>
        </w:trPr>
        <w:tc>
          <w:tcPr>
            <w:tcW w:w="344" w:type="pct"/>
            <w:tcBorders>
              <w:top w:val="single" w:sz="4" w:space="0" w:color="auto"/>
              <w:left w:val="single" w:sz="18" w:space="0" w:color="auto"/>
              <w:bottom w:val="single" w:sz="4" w:space="0" w:color="auto"/>
              <w:right w:val="single" w:sz="4" w:space="0" w:color="auto"/>
            </w:tcBorders>
            <w:shd w:val="clear" w:color="auto" w:fill="auto"/>
            <w:noWrap/>
            <w:vAlign w:val="center"/>
            <w:hideMark/>
          </w:tcPr>
          <w:p w14:paraId="5BD7BB20" w14:textId="77777777" w:rsidR="00154688" w:rsidRPr="003E7F3D" w:rsidRDefault="00154688" w:rsidP="00AE5107">
            <w:pPr>
              <w:jc w:val="center"/>
              <w:rPr>
                <w:rFonts w:eastAsia="Times New Roman" w:cs="Times New Roman"/>
                <w:b/>
                <w:bCs/>
                <w:color w:val="000000"/>
                <w:sz w:val="22"/>
                <w:szCs w:val="22"/>
              </w:rPr>
            </w:pPr>
            <w:r w:rsidRPr="003E7F3D">
              <w:rPr>
                <w:rFonts w:eastAsia="Times New Roman" w:cs="Times New Roman"/>
                <w:b/>
                <w:bCs/>
                <w:color w:val="000000"/>
                <w:sz w:val="22"/>
                <w:szCs w:val="22"/>
              </w:rPr>
              <w:t>Kp</w:t>
            </w:r>
          </w:p>
        </w:tc>
        <w:tc>
          <w:tcPr>
            <w:tcW w:w="505" w:type="pct"/>
            <w:tcBorders>
              <w:top w:val="single" w:sz="4" w:space="0" w:color="auto"/>
              <w:left w:val="single" w:sz="4" w:space="0" w:color="auto"/>
              <w:bottom w:val="single" w:sz="4" w:space="0" w:color="auto"/>
              <w:right w:val="single" w:sz="4" w:space="0" w:color="auto"/>
            </w:tcBorders>
            <w:vAlign w:val="center"/>
          </w:tcPr>
          <w:p w14:paraId="7E32A9E4" w14:textId="77777777" w:rsidR="00154688" w:rsidRDefault="00154688" w:rsidP="00AE5107">
            <w:pPr>
              <w:jc w:val="center"/>
              <w:rPr>
                <w:rFonts w:eastAsia="Times New Roman" w:cs="Times New Roman"/>
                <w:b/>
                <w:bCs/>
                <w:color w:val="000000"/>
                <w:sz w:val="22"/>
                <w:szCs w:val="22"/>
              </w:rPr>
            </w:pPr>
            <w:r>
              <w:rPr>
                <w:rFonts w:eastAsia="Times New Roman" w:cs="Times New Roman"/>
                <w:b/>
                <w:bCs/>
                <w:color w:val="000000"/>
                <w:sz w:val="22"/>
                <w:szCs w:val="22"/>
              </w:rPr>
              <w:t>Ki</w:t>
            </w:r>
          </w:p>
          <w:p w14:paraId="78AC85E9" w14:textId="5D498082" w:rsidR="00154688" w:rsidRPr="00352144" w:rsidRDefault="00E7257F" w:rsidP="00AE5107">
            <w:pPr>
              <w:jc w:val="center"/>
              <w:rPr>
                <w:rFonts w:eastAsia="Times New Roman" w:cs="Times New Roman"/>
                <w:bCs/>
                <w:color w:val="000000"/>
                <w:sz w:val="18"/>
                <w:szCs w:val="18"/>
              </w:rPr>
            </w:pPr>
            <w:r>
              <w:rPr>
                <w:rFonts w:eastAsia="Times New Roman" w:cs="Times New Roman"/>
                <w:bCs/>
                <w:color w:val="000000"/>
                <w:sz w:val="18"/>
                <w:szCs w:val="18"/>
              </w:rPr>
              <w:t>(N</w:t>
            </w:r>
            <w:r w:rsidR="00F038AB">
              <w:rPr>
                <w:rFonts w:eastAsia="Times New Roman" w:cs="Times New Roman"/>
                <w:bCs/>
                <w:color w:val="000000"/>
                <w:sz w:val="18"/>
                <w:szCs w:val="18"/>
              </w:rPr>
              <w:t>F/​F</w:t>
            </w:r>
            <w:r>
              <w:rPr>
                <w:rFonts w:eastAsia="Times New Roman" w:cs="Times New Roman"/>
                <w:bCs/>
                <w:color w:val="000000"/>
                <w:sz w:val="18"/>
                <w:szCs w:val="18"/>
              </w:rPr>
              <w:t>F</w:t>
            </w:r>
            <w:r w:rsidR="00154688" w:rsidRPr="00352144">
              <w:rPr>
                <w:rFonts w:eastAsia="Times New Roman" w:cs="Times New Roman"/>
                <w:bCs/>
                <w:color w:val="000000"/>
                <w:sz w:val="18"/>
                <w:szCs w:val="18"/>
              </w:rPr>
              <w:t>)</w:t>
            </w:r>
          </w:p>
        </w:tc>
        <w:tc>
          <w:tcPr>
            <w:tcW w:w="365" w:type="pct"/>
            <w:tcBorders>
              <w:top w:val="single" w:sz="4" w:space="0" w:color="auto"/>
              <w:left w:val="single" w:sz="4" w:space="0" w:color="auto"/>
              <w:bottom w:val="single" w:sz="4" w:space="0" w:color="auto"/>
              <w:right w:val="single" w:sz="18" w:space="0" w:color="auto"/>
            </w:tcBorders>
            <w:shd w:val="clear" w:color="auto" w:fill="auto"/>
            <w:noWrap/>
            <w:vAlign w:val="center"/>
            <w:hideMark/>
          </w:tcPr>
          <w:p w14:paraId="0D9A460A" w14:textId="77777777" w:rsidR="00154688" w:rsidRPr="003E7F3D" w:rsidRDefault="00154688" w:rsidP="00AE5107">
            <w:pPr>
              <w:jc w:val="center"/>
              <w:rPr>
                <w:rFonts w:eastAsia="Times New Roman" w:cs="Times New Roman"/>
                <w:b/>
                <w:bCs/>
                <w:color w:val="000000"/>
                <w:sz w:val="22"/>
                <w:szCs w:val="22"/>
              </w:rPr>
            </w:pPr>
            <w:r w:rsidRPr="003E7F3D">
              <w:rPr>
                <w:rFonts w:eastAsia="Times New Roman" w:cs="Times New Roman"/>
                <w:b/>
                <w:bCs/>
                <w:color w:val="000000"/>
                <w:sz w:val="22"/>
                <w:szCs w:val="22"/>
              </w:rPr>
              <w:t>Kd</w:t>
            </w:r>
          </w:p>
        </w:tc>
        <w:tc>
          <w:tcPr>
            <w:tcW w:w="349" w:type="pct"/>
            <w:tcBorders>
              <w:top w:val="nil"/>
              <w:left w:val="single" w:sz="18" w:space="0" w:color="auto"/>
              <w:bottom w:val="single" w:sz="4" w:space="0" w:color="auto"/>
              <w:right w:val="single" w:sz="4" w:space="0" w:color="auto"/>
            </w:tcBorders>
            <w:shd w:val="clear" w:color="auto" w:fill="auto"/>
            <w:noWrap/>
            <w:vAlign w:val="center"/>
            <w:hideMark/>
          </w:tcPr>
          <w:p w14:paraId="727DB3FD" w14:textId="0669A8F4" w:rsidR="00154688" w:rsidRPr="003E7F3D" w:rsidRDefault="004055F4" w:rsidP="00AE5107">
            <w:pPr>
              <w:jc w:val="center"/>
              <w:rPr>
                <w:rFonts w:eastAsia="Times New Roman" w:cs="Times New Roman"/>
                <w:b/>
                <w:bCs/>
                <w:color w:val="000000"/>
                <w:sz w:val="22"/>
                <w:szCs w:val="22"/>
              </w:rPr>
            </w:pPr>
            <w:r>
              <w:rPr>
                <w:rFonts w:eastAsia="Times New Roman" w:cs="Times New Roman"/>
                <w:b/>
                <w:bCs/>
                <w:color w:val="000000"/>
                <w:sz w:val="22"/>
                <w:szCs w:val="22"/>
              </w:rPr>
              <w:t>NF</w:t>
            </w:r>
          </w:p>
        </w:tc>
        <w:tc>
          <w:tcPr>
            <w:tcW w:w="459" w:type="pct"/>
            <w:tcBorders>
              <w:top w:val="nil"/>
              <w:left w:val="nil"/>
              <w:bottom w:val="single" w:sz="4" w:space="0" w:color="auto"/>
              <w:right w:val="single" w:sz="4" w:space="0" w:color="auto"/>
            </w:tcBorders>
            <w:shd w:val="clear" w:color="auto" w:fill="auto"/>
            <w:noWrap/>
            <w:vAlign w:val="center"/>
            <w:hideMark/>
          </w:tcPr>
          <w:p w14:paraId="5B6EE041" w14:textId="18359180" w:rsidR="00154688" w:rsidRPr="003E7F3D" w:rsidRDefault="004055F4" w:rsidP="00AE5107">
            <w:pPr>
              <w:jc w:val="center"/>
              <w:rPr>
                <w:rFonts w:eastAsia="Times New Roman" w:cs="Times New Roman"/>
                <w:b/>
                <w:bCs/>
                <w:color w:val="000000"/>
                <w:sz w:val="22"/>
                <w:szCs w:val="22"/>
              </w:rPr>
            </w:pPr>
            <w:r>
              <w:rPr>
                <w:rFonts w:eastAsia="Times New Roman" w:cs="Times New Roman"/>
                <w:b/>
                <w:bCs/>
                <w:color w:val="000000"/>
                <w:sz w:val="22"/>
                <w:szCs w:val="22"/>
              </w:rPr>
              <w:t>FF</w:t>
            </w:r>
          </w:p>
        </w:tc>
        <w:tc>
          <w:tcPr>
            <w:tcW w:w="353" w:type="pct"/>
            <w:tcBorders>
              <w:top w:val="nil"/>
              <w:left w:val="nil"/>
              <w:bottom w:val="single" w:sz="4" w:space="0" w:color="auto"/>
              <w:right w:val="single" w:sz="18" w:space="0" w:color="auto"/>
            </w:tcBorders>
            <w:shd w:val="clear" w:color="auto" w:fill="auto"/>
            <w:noWrap/>
            <w:vAlign w:val="center"/>
            <w:hideMark/>
          </w:tcPr>
          <w:p w14:paraId="479DF474" w14:textId="77777777" w:rsidR="00154688" w:rsidRPr="003E7F3D" w:rsidRDefault="00154688" w:rsidP="00AE5107">
            <w:pPr>
              <w:jc w:val="center"/>
              <w:rPr>
                <w:rFonts w:eastAsia="Times New Roman" w:cs="Times New Roman"/>
                <w:b/>
                <w:bCs/>
                <w:color w:val="000000"/>
                <w:sz w:val="22"/>
                <w:szCs w:val="22"/>
              </w:rPr>
            </w:pPr>
            <w:r>
              <w:rPr>
                <w:rFonts w:eastAsia="Times New Roman" w:cs="Times New Roman"/>
                <w:b/>
                <w:bCs/>
                <w:color w:val="000000"/>
                <w:sz w:val="22"/>
                <w:szCs w:val="22"/>
              </w:rPr>
              <w:t>Δ[s]</w:t>
            </w:r>
          </w:p>
        </w:tc>
        <w:tc>
          <w:tcPr>
            <w:tcW w:w="456" w:type="pct"/>
            <w:tcBorders>
              <w:top w:val="nil"/>
              <w:left w:val="single" w:sz="18" w:space="0" w:color="auto"/>
              <w:bottom w:val="single" w:sz="4" w:space="0" w:color="auto"/>
              <w:right w:val="single" w:sz="4" w:space="0" w:color="auto"/>
            </w:tcBorders>
            <w:shd w:val="clear" w:color="auto" w:fill="auto"/>
            <w:noWrap/>
            <w:vAlign w:val="center"/>
            <w:hideMark/>
          </w:tcPr>
          <w:p w14:paraId="11B7F3FD" w14:textId="3487F72F" w:rsidR="00154688" w:rsidRPr="003E7F3D" w:rsidRDefault="004055F4" w:rsidP="00AE5107">
            <w:pPr>
              <w:jc w:val="center"/>
              <w:rPr>
                <w:rFonts w:eastAsia="Times New Roman" w:cs="Times New Roman"/>
                <w:b/>
                <w:bCs/>
                <w:color w:val="000000"/>
                <w:sz w:val="22"/>
                <w:szCs w:val="22"/>
              </w:rPr>
            </w:pPr>
            <w:r>
              <w:rPr>
                <w:rFonts w:eastAsia="Times New Roman" w:cs="Times New Roman"/>
                <w:b/>
                <w:bCs/>
                <w:color w:val="000000"/>
                <w:sz w:val="22"/>
                <w:szCs w:val="22"/>
              </w:rPr>
              <w:t>NF</w:t>
            </w:r>
          </w:p>
        </w:tc>
        <w:tc>
          <w:tcPr>
            <w:tcW w:w="403" w:type="pct"/>
            <w:tcBorders>
              <w:top w:val="nil"/>
              <w:left w:val="nil"/>
              <w:bottom w:val="single" w:sz="4" w:space="0" w:color="auto"/>
              <w:right w:val="single" w:sz="4" w:space="0" w:color="auto"/>
            </w:tcBorders>
            <w:shd w:val="clear" w:color="auto" w:fill="auto"/>
            <w:noWrap/>
            <w:vAlign w:val="center"/>
            <w:hideMark/>
          </w:tcPr>
          <w:p w14:paraId="5917EF53" w14:textId="16E75865" w:rsidR="00154688" w:rsidRPr="003E7F3D" w:rsidRDefault="004055F4" w:rsidP="00AE5107">
            <w:pPr>
              <w:jc w:val="center"/>
              <w:rPr>
                <w:rFonts w:eastAsia="Times New Roman" w:cs="Times New Roman"/>
                <w:b/>
                <w:bCs/>
                <w:color w:val="000000"/>
                <w:sz w:val="22"/>
                <w:szCs w:val="22"/>
              </w:rPr>
            </w:pPr>
            <w:r>
              <w:rPr>
                <w:rFonts w:eastAsia="Times New Roman" w:cs="Times New Roman"/>
                <w:b/>
                <w:bCs/>
                <w:color w:val="000000"/>
                <w:sz w:val="22"/>
                <w:szCs w:val="22"/>
              </w:rPr>
              <w:t>FF</w:t>
            </w:r>
          </w:p>
        </w:tc>
        <w:tc>
          <w:tcPr>
            <w:tcW w:w="404" w:type="pct"/>
            <w:tcBorders>
              <w:top w:val="nil"/>
              <w:left w:val="nil"/>
              <w:bottom w:val="single" w:sz="4" w:space="0" w:color="auto"/>
              <w:right w:val="single" w:sz="24" w:space="0" w:color="auto"/>
            </w:tcBorders>
            <w:shd w:val="clear" w:color="auto" w:fill="auto"/>
            <w:noWrap/>
            <w:vAlign w:val="center"/>
            <w:hideMark/>
          </w:tcPr>
          <w:p w14:paraId="064528C2" w14:textId="77777777" w:rsidR="00154688" w:rsidRPr="003E7F3D" w:rsidRDefault="00154688" w:rsidP="00AE5107">
            <w:pPr>
              <w:jc w:val="center"/>
              <w:rPr>
                <w:rFonts w:eastAsia="Times New Roman" w:cs="Times New Roman"/>
                <w:b/>
                <w:bCs/>
                <w:color w:val="000000"/>
                <w:sz w:val="22"/>
                <w:szCs w:val="22"/>
              </w:rPr>
            </w:pPr>
            <w:r>
              <w:rPr>
                <w:rFonts w:eastAsia="Times New Roman" w:cs="Times New Roman"/>
                <w:b/>
                <w:bCs/>
                <w:color w:val="000000"/>
                <w:sz w:val="22"/>
                <w:szCs w:val="22"/>
              </w:rPr>
              <w:t>Δ[s]</w:t>
            </w:r>
          </w:p>
        </w:tc>
        <w:tc>
          <w:tcPr>
            <w:tcW w:w="403" w:type="pct"/>
            <w:tcBorders>
              <w:top w:val="nil"/>
              <w:left w:val="single" w:sz="24" w:space="0" w:color="auto"/>
              <w:bottom w:val="single" w:sz="4" w:space="0" w:color="auto"/>
              <w:right w:val="single" w:sz="4" w:space="0" w:color="auto"/>
            </w:tcBorders>
            <w:shd w:val="clear" w:color="auto" w:fill="auto"/>
            <w:noWrap/>
            <w:vAlign w:val="center"/>
            <w:hideMark/>
          </w:tcPr>
          <w:p w14:paraId="263959A5" w14:textId="770FFB4D" w:rsidR="00154688" w:rsidRPr="003E7F3D" w:rsidRDefault="004055F4" w:rsidP="00AE5107">
            <w:pPr>
              <w:jc w:val="center"/>
              <w:rPr>
                <w:rFonts w:eastAsia="Times New Roman" w:cs="Times New Roman"/>
                <w:b/>
                <w:bCs/>
                <w:color w:val="000000"/>
                <w:sz w:val="22"/>
                <w:szCs w:val="22"/>
              </w:rPr>
            </w:pPr>
            <w:r>
              <w:rPr>
                <w:rFonts w:eastAsia="Times New Roman" w:cs="Times New Roman"/>
                <w:b/>
                <w:bCs/>
                <w:color w:val="000000"/>
                <w:sz w:val="22"/>
                <w:szCs w:val="22"/>
              </w:rPr>
              <w:t>NF</w:t>
            </w:r>
          </w:p>
        </w:tc>
        <w:tc>
          <w:tcPr>
            <w:tcW w:w="403" w:type="pct"/>
            <w:tcBorders>
              <w:top w:val="nil"/>
              <w:left w:val="nil"/>
              <w:bottom w:val="single" w:sz="4" w:space="0" w:color="auto"/>
              <w:right w:val="single" w:sz="4" w:space="0" w:color="auto"/>
            </w:tcBorders>
            <w:shd w:val="clear" w:color="auto" w:fill="auto"/>
            <w:noWrap/>
            <w:vAlign w:val="center"/>
            <w:hideMark/>
          </w:tcPr>
          <w:p w14:paraId="0130C724" w14:textId="6C29A13F" w:rsidR="00154688" w:rsidRPr="003E7F3D" w:rsidRDefault="004055F4" w:rsidP="00AE5107">
            <w:pPr>
              <w:jc w:val="center"/>
              <w:rPr>
                <w:rFonts w:eastAsia="Times New Roman" w:cs="Times New Roman"/>
                <w:b/>
                <w:bCs/>
                <w:color w:val="000000"/>
                <w:sz w:val="22"/>
                <w:szCs w:val="22"/>
              </w:rPr>
            </w:pPr>
            <w:r>
              <w:rPr>
                <w:rFonts w:eastAsia="Times New Roman" w:cs="Times New Roman"/>
                <w:b/>
                <w:bCs/>
                <w:color w:val="000000"/>
                <w:sz w:val="22"/>
                <w:szCs w:val="22"/>
              </w:rPr>
              <w:t>FF</w:t>
            </w:r>
          </w:p>
        </w:tc>
        <w:tc>
          <w:tcPr>
            <w:tcW w:w="557" w:type="pct"/>
            <w:tcBorders>
              <w:top w:val="nil"/>
              <w:left w:val="nil"/>
              <w:bottom w:val="single" w:sz="4" w:space="0" w:color="auto"/>
              <w:right w:val="single" w:sz="18" w:space="0" w:color="auto"/>
            </w:tcBorders>
            <w:shd w:val="clear" w:color="auto" w:fill="auto"/>
            <w:noWrap/>
            <w:vAlign w:val="center"/>
            <w:hideMark/>
          </w:tcPr>
          <w:p w14:paraId="47546C65" w14:textId="28380275" w:rsidR="00154688" w:rsidRPr="003E7F3D" w:rsidRDefault="00154688" w:rsidP="00AE5107">
            <w:pPr>
              <w:jc w:val="center"/>
              <w:rPr>
                <w:rFonts w:eastAsia="Times New Roman" w:cs="Times New Roman"/>
                <w:b/>
                <w:bCs/>
                <w:color w:val="000000"/>
                <w:sz w:val="22"/>
                <w:szCs w:val="22"/>
              </w:rPr>
            </w:pPr>
            <w:r>
              <w:rPr>
                <w:rFonts w:eastAsia="Times New Roman" w:cs="Times New Roman"/>
                <w:b/>
                <w:bCs/>
                <w:color w:val="000000"/>
                <w:sz w:val="22"/>
                <w:szCs w:val="22"/>
              </w:rPr>
              <w:t>Δ[</w:t>
            </w:r>
            <w:r w:rsidR="00F038AB">
              <w:rPr>
                <w:rFonts w:eastAsia="Times New Roman" w:cs="Times New Roman"/>
                <w:b/>
                <w:bCs/>
                <w:color w:val="000000"/>
                <w:sz w:val="22"/>
                <w:szCs w:val="22"/>
              </w:rPr>
              <w:t>m/​s</w:t>
            </w:r>
            <w:r>
              <w:rPr>
                <w:rFonts w:eastAsia="Times New Roman" w:cs="Times New Roman"/>
                <w:b/>
                <w:bCs/>
                <w:color w:val="000000"/>
                <w:sz w:val="22"/>
                <w:szCs w:val="22"/>
              </w:rPr>
              <w:t>]</w:t>
            </w:r>
          </w:p>
        </w:tc>
      </w:tr>
      <w:tr w:rsidR="00033A4B" w:rsidRPr="003E7F3D" w14:paraId="07A347FF" w14:textId="77777777" w:rsidTr="00033A4B">
        <w:trPr>
          <w:trHeight w:val="300"/>
        </w:trPr>
        <w:tc>
          <w:tcPr>
            <w:tcW w:w="344" w:type="pct"/>
            <w:tcBorders>
              <w:top w:val="single" w:sz="4" w:space="0" w:color="auto"/>
              <w:left w:val="single" w:sz="18" w:space="0" w:color="auto"/>
              <w:bottom w:val="single" w:sz="18" w:space="0" w:color="auto"/>
              <w:right w:val="single" w:sz="4" w:space="0" w:color="auto"/>
            </w:tcBorders>
            <w:shd w:val="clear" w:color="auto" w:fill="auto"/>
            <w:noWrap/>
            <w:vAlign w:val="center"/>
            <w:hideMark/>
          </w:tcPr>
          <w:p w14:paraId="05FD67EF" w14:textId="77777777" w:rsidR="00033A4B" w:rsidRPr="00352144" w:rsidRDefault="00033A4B" w:rsidP="00033A4B">
            <w:pPr>
              <w:jc w:val="center"/>
              <w:rPr>
                <w:rFonts w:eastAsia="Times New Roman" w:cs="Times New Roman"/>
                <w:color w:val="000000"/>
                <w:sz w:val="22"/>
                <w:szCs w:val="22"/>
              </w:rPr>
            </w:pPr>
            <w:r w:rsidRPr="00352144">
              <w:rPr>
                <w:rFonts w:eastAsia="Times New Roman" w:cs="Times New Roman"/>
                <w:color w:val="000000"/>
                <w:sz w:val="22"/>
                <w:szCs w:val="22"/>
              </w:rPr>
              <w:t>1</w:t>
            </w:r>
            <w:r>
              <w:rPr>
                <w:rFonts w:eastAsia="Times New Roman" w:cs="Times New Roman"/>
                <w:color w:val="000000"/>
                <w:sz w:val="22"/>
                <w:szCs w:val="22"/>
              </w:rPr>
              <w:t>00</w:t>
            </w:r>
          </w:p>
        </w:tc>
        <w:tc>
          <w:tcPr>
            <w:tcW w:w="505" w:type="pct"/>
            <w:tcBorders>
              <w:top w:val="single" w:sz="4" w:space="0" w:color="auto"/>
              <w:left w:val="single" w:sz="4" w:space="0" w:color="auto"/>
              <w:bottom w:val="single" w:sz="18" w:space="0" w:color="auto"/>
              <w:right w:val="single" w:sz="4" w:space="0" w:color="auto"/>
            </w:tcBorders>
            <w:vAlign w:val="center"/>
          </w:tcPr>
          <w:p w14:paraId="6588E183" w14:textId="04143B38" w:rsidR="00033A4B" w:rsidRPr="00352144" w:rsidRDefault="00033A4B" w:rsidP="00033A4B">
            <w:pPr>
              <w:jc w:val="center"/>
              <w:rPr>
                <w:rFonts w:eastAsia="Times New Roman" w:cs="Times New Roman"/>
                <w:color w:val="000000"/>
                <w:sz w:val="22"/>
                <w:szCs w:val="22"/>
              </w:rPr>
            </w:pPr>
            <w:r>
              <w:rPr>
                <w:rFonts w:eastAsia="Times New Roman" w:cs="Times New Roman"/>
                <w:color w:val="000000"/>
                <w:sz w:val="22"/>
                <w:szCs w:val="22"/>
              </w:rPr>
              <w:t>8</w:t>
            </w:r>
            <w:r w:rsidR="00F038AB">
              <w:rPr>
                <w:rFonts w:eastAsia="Times New Roman" w:cs="Times New Roman"/>
                <w:color w:val="000000"/>
                <w:sz w:val="22"/>
                <w:szCs w:val="22"/>
              </w:rPr>
              <w:t>0/​5</w:t>
            </w:r>
            <w:r>
              <w:rPr>
                <w:rFonts w:eastAsia="Times New Roman" w:cs="Times New Roman"/>
                <w:color w:val="000000"/>
                <w:sz w:val="22"/>
                <w:szCs w:val="22"/>
              </w:rPr>
              <w:t>0</w:t>
            </w:r>
          </w:p>
        </w:tc>
        <w:tc>
          <w:tcPr>
            <w:tcW w:w="365" w:type="pct"/>
            <w:tcBorders>
              <w:top w:val="single" w:sz="4" w:space="0" w:color="auto"/>
              <w:left w:val="single" w:sz="4" w:space="0" w:color="auto"/>
              <w:bottom w:val="single" w:sz="18" w:space="0" w:color="auto"/>
              <w:right w:val="single" w:sz="18" w:space="0" w:color="auto"/>
            </w:tcBorders>
            <w:shd w:val="clear" w:color="auto" w:fill="auto"/>
            <w:noWrap/>
            <w:vAlign w:val="center"/>
            <w:hideMark/>
          </w:tcPr>
          <w:p w14:paraId="4F404671" w14:textId="77777777" w:rsidR="00033A4B" w:rsidRPr="00352144" w:rsidRDefault="00033A4B" w:rsidP="00033A4B">
            <w:pPr>
              <w:jc w:val="center"/>
              <w:rPr>
                <w:rFonts w:eastAsia="Times New Roman" w:cs="Times New Roman"/>
                <w:color w:val="000000"/>
                <w:sz w:val="22"/>
                <w:szCs w:val="22"/>
              </w:rPr>
            </w:pPr>
            <w:r w:rsidRPr="00352144">
              <w:rPr>
                <w:rFonts w:eastAsia="Times New Roman" w:cs="Times New Roman"/>
                <w:color w:val="000000"/>
                <w:sz w:val="22"/>
                <w:szCs w:val="22"/>
              </w:rPr>
              <w:t>0</w:t>
            </w:r>
            <w:r>
              <w:rPr>
                <w:rFonts w:eastAsia="Times New Roman" w:cs="Times New Roman"/>
                <w:color w:val="000000"/>
                <w:sz w:val="22"/>
                <w:szCs w:val="22"/>
              </w:rPr>
              <w:t>.01</w:t>
            </w:r>
          </w:p>
        </w:tc>
        <w:tc>
          <w:tcPr>
            <w:tcW w:w="349" w:type="pct"/>
            <w:tcBorders>
              <w:top w:val="nil"/>
              <w:left w:val="single" w:sz="18" w:space="0" w:color="auto"/>
              <w:bottom w:val="single" w:sz="18" w:space="0" w:color="auto"/>
              <w:right w:val="single" w:sz="4" w:space="0" w:color="auto"/>
            </w:tcBorders>
            <w:shd w:val="clear" w:color="auto" w:fill="auto"/>
            <w:noWrap/>
            <w:vAlign w:val="bottom"/>
            <w:hideMark/>
          </w:tcPr>
          <w:p w14:paraId="6FDB2D72" w14:textId="3CC931A0" w:rsidR="00033A4B" w:rsidRPr="00033A4B" w:rsidRDefault="00033A4B" w:rsidP="00033A4B">
            <w:pPr>
              <w:jc w:val="center"/>
              <w:rPr>
                <w:rFonts w:eastAsia="Times New Roman" w:cs="Times New Roman"/>
                <w:color w:val="000000"/>
                <w:sz w:val="22"/>
                <w:szCs w:val="22"/>
              </w:rPr>
            </w:pPr>
            <w:r w:rsidRPr="00033A4B">
              <w:rPr>
                <w:rFonts w:cs="Times New Roman"/>
                <w:color w:val="000000"/>
                <w:sz w:val="22"/>
                <w:szCs w:val="22"/>
              </w:rPr>
              <w:t>0.65</w:t>
            </w:r>
          </w:p>
        </w:tc>
        <w:tc>
          <w:tcPr>
            <w:tcW w:w="459" w:type="pct"/>
            <w:tcBorders>
              <w:top w:val="nil"/>
              <w:left w:val="nil"/>
              <w:bottom w:val="single" w:sz="18" w:space="0" w:color="auto"/>
              <w:right w:val="single" w:sz="4" w:space="0" w:color="auto"/>
            </w:tcBorders>
            <w:shd w:val="clear" w:color="auto" w:fill="auto"/>
            <w:noWrap/>
            <w:vAlign w:val="bottom"/>
            <w:hideMark/>
          </w:tcPr>
          <w:p w14:paraId="466B6ACC" w14:textId="426A857F" w:rsidR="00033A4B" w:rsidRPr="00033A4B" w:rsidRDefault="00033A4B" w:rsidP="00033A4B">
            <w:pPr>
              <w:jc w:val="center"/>
              <w:rPr>
                <w:rFonts w:eastAsia="Times New Roman" w:cs="Times New Roman"/>
                <w:color w:val="000000"/>
                <w:sz w:val="22"/>
                <w:szCs w:val="22"/>
              </w:rPr>
            </w:pPr>
            <w:r w:rsidRPr="00033A4B">
              <w:rPr>
                <w:rFonts w:cs="Times New Roman"/>
                <w:color w:val="000000"/>
                <w:sz w:val="22"/>
                <w:szCs w:val="22"/>
              </w:rPr>
              <w:t>0.32</w:t>
            </w:r>
          </w:p>
        </w:tc>
        <w:tc>
          <w:tcPr>
            <w:tcW w:w="353" w:type="pct"/>
            <w:tcBorders>
              <w:top w:val="nil"/>
              <w:left w:val="nil"/>
              <w:bottom w:val="single" w:sz="18" w:space="0" w:color="auto"/>
              <w:right w:val="single" w:sz="18" w:space="0" w:color="auto"/>
            </w:tcBorders>
            <w:shd w:val="clear" w:color="auto" w:fill="auto"/>
            <w:noWrap/>
            <w:vAlign w:val="bottom"/>
            <w:hideMark/>
          </w:tcPr>
          <w:p w14:paraId="21ECDBAB" w14:textId="34B5E15E" w:rsidR="00033A4B" w:rsidRPr="00033A4B" w:rsidRDefault="00033A4B" w:rsidP="00033A4B">
            <w:pPr>
              <w:jc w:val="center"/>
              <w:rPr>
                <w:rFonts w:eastAsia="Times New Roman" w:cs="Times New Roman"/>
                <w:b/>
                <w:color w:val="000000"/>
                <w:sz w:val="22"/>
                <w:szCs w:val="22"/>
              </w:rPr>
            </w:pPr>
            <w:r w:rsidRPr="00033A4B">
              <w:rPr>
                <w:rFonts w:cs="Times New Roman"/>
                <w:b/>
                <w:color w:val="000000"/>
                <w:sz w:val="22"/>
                <w:szCs w:val="22"/>
              </w:rPr>
              <w:t>0.33</w:t>
            </w:r>
          </w:p>
        </w:tc>
        <w:tc>
          <w:tcPr>
            <w:tcW w:w="456" w:type="pct"/>
            <w:tcBorders>
              <w:top w:val="nil"/>
              <w:left w:val="single" w:sz="18" w:space="0" w:color="auto"/>
              <w:bottom w:val="single" w:sz="18" w:space="0" w:color="auto"/>
              <w:right w:val="single" w:sz="4" w:space="0" w:color="auto"/>
            </w:tcBorders>
            <w:shd w:val="clear" w:color="auto" w:fill="auto"/>
            <w:noWrap/>
            <w:vAlign w:val="bottom"/>
            <w:hideMark/>
          </w:tcPr>
          <w:p w14:paraId="16B3F482" w14:textId="78978329" w:rsidR="00033A4B" w:rsidRPr="00033A4B" w:rsidRDefault="00033A4B" w:rsidP="00033A4B">
            <w:pPr>
              <w:jc w:val="center"/>
              <w:rPr>
                <w:rFonts w:eastAsia="Times New Roman" w:cs="Times New Roman"/>
                <w:color w:val="000000"/>
                <w:sz w:val="22"/>
                <w:szCs w:val="22"/>
              </w:rPr>
            </w:pPr>
            <w:r w:rsidRPr="00033A4B">
              <w:rPr>
                <w:rFonts w:cs="Times New Roman"/>
                <w:color w:val="000000"/>
                <w:sz w:val="22"/>
                <w:szCs w:val="22"/>
              </w:rPr>
              <w:t>1.97</w:t>
            </w:r>
          </w:p>
        </w:tc>
        <w:tc>
          <w:tcPr>
            <w:tcW w:w="403" w:type="pct"/>
            <w:tcBorders>
              <w:top w:val="nil"/>
              <w:left w:val="nil"/>
              <w:bottom w:val="single" w:sz="18" w:space="0" w:color="auto"/>
              <w:right w:val="single" w:sz="4" w:space="0" w:color="auto"/>
            </w:tcBorders>
            <w:shd w:val="clear" w:color="auto" w:fill="auto"/>
            <w:noWrap/>
            <w:vAlign w:val="bottom"/>
            <w:hideMark/>
          </w:tcPr>
          <w:p w14:paraId="10B7DA59" w14:textId="1146B036" w:rsidR="00033A4B" w:rsidRPr="00033A4B" w:rsidRDefault="00033A4B" w:rsidP="00033A4B">
            <w:pPr>
              <w:jc w:val="center"/>
              <w:rPr>
                <w:rFonts w:eastAsia="Times New Roman" w:cs="Times New Roman"/>
                <w:color w:val="000000"/>
                <w:sz w:val="22"/>
                <w:szCs w:val="22"/>
              </w:rPr>
            </w:pPr>
            <w:r w:rsidRPr="00033A4B">
              <w:rPr>
                <w:rFonts w:cs="Times New Roman"/>
                <w:color w:val="000000"/>
                <w:sz w:val="22"/>
                <w:szCs w:val="22"/>
              </w:rPr>
              <w:t>2.04</w:t>
            </w:r>
          </w:p>
        </w:tc>
        <w:tc>
          <w:tcPr>
            <w:tcW w:w="404" w:type="pct"/>
            <w:tcBorders>
              <w:top w:val="nil"/>
              <w:left w:val="nil"/>
              <w:bottom w:val="single" w:sz="18" w:space="0" w:color="auto"/>
              <w:right w:val="single" w:sz="24" w:space="0" w:color="auto"/>
            </w:tcBorders>
            <w:shd w:val="clear" w:color="auto" w:fill="auto"/>
            <w:noWrap/>
            <w:vAlign w:val="bottom"/>
            <w:hideMark/>
          </w:tcPr>
          <w:p w14:paraId="784047DE" w14:textId="1B74D3C2" w:rsidR="00033A4B" w:rsidRPr="00033A4B" w:rsidRDefault="00033A4B" w:rsidP="00033A4B">
            <w:pPr>
              <w:jc w:val="center"/>
              <w:rPr>
                <w:rFonts w:eastAsia="Times New Roman" w:cs="Times New Roman"/>
                <w:b/>
                <w:color w:val="000000"/>
                <w:sz w:val="22"/>
                <w:szCs w:val="22"/>
              </w:rPr>
            </w:pPr>
            <w:r w:rsidRPr="00033A4B">
              <w:rPr>
                <w:rFonts w:cs="Times New Roman"/>
                <w:b/>
                <w:color w:val="000000"/>
                <w:sz w:val="22"/>
                <w:szCs w:val="22"/>
              </w:rPr>
              <w:t>0.06</w:t>
            </w:r>
          </w:p>
        </w:tc>
        <w:tc>
          <w:tcPr>
            <w:tcW w:w="403" w:type="pct"/>
            <w:tcBorders>
              <w:top w:val="nil"/>
              <w:left w:val="single" w:sz="24" w:space="0" w:color="auto"/>
              <w:bottom w:val="single" w:sz="18" w:space="0" w:color="auto"/>
              <w:right w:val="single" w:sz="4" w:space="0" w:color="auto"/>
            </w:tcBorders>
            <w:shd w:val="clear" w:color="auto" w:fill="auto"/>
            <w:noWrap/>
            <w:vAlign w:val="bottom"/>
            <w:hideMark/>
          </w:tcPr>
          <w:p w14:paraId="5512110C" w14:textId="6C4CCE12" w:rsidR="00033A4B" w:rsidRPr="00033A4B" w:rsidRDefault="00033A4B" w:rsidP="00033A4B">
            <w:pPr>
              <w:jc w:val="center"/>
              <w:rPr>
                <w:rFonts w:eastAsia="Times New Roman" w:cs="Times New Roman"/>
                <w:color w:val="000000"/>
                <w:sz w:val="22"/>
                <w:szCs w:val="22"/>
              </w:rPr>
            </w:pPr>
            <w:r w:rsidRPr="00033A4B">
              <w:rPr>
                <w:rFonts w:cs="Times New Roman"/>
                <w:color w:val="000000"/>
                <w:sz w:val="22"/>
                <w:szCs w:val="22"/>
              </w:rPr>
              <w:t>0.00</w:t>
            </w:r>
          </w:p>
        </w:tc>
        <w:tc>
          <w:tcPr>
            <w:tcW w:w="403" w:type="pct"/>
            <w:tcBorders>
              <w:top w:val="nil"/>
              <w:left w:val="nil"/>
              <w:bottom w:val="single" w:sz="18" w:space="0" w:color="auto"/>
              <w:right w:val="single" w:sz="4" w:space="0" w:color="auto"/>
            </w:tcBorders>
            <w:shd w:val="clear" w:color="auto" w:fill="auto"/>
            <w:noWrap/>
            <w:vAlign w:val="bottom"/>
            <w:hideMark/>
          </w:tcPr>
          <w:p w14:paraId="3124EDE0" w14:textId="3239B7F2" w:rsidR="00033A4B" w:rsidRPr="00033A4B" w:rsidRDefault="00033A4B" w:rsidP="00033A4B">
            <w:pPr>
              <w:jc w:val="center"/>
              <w:rPr>
                <w:rFonts w:eastAsia="Times New Roman" w:cs="Times New Roman"/>
                <w:color w:val="000000"/>
                <w:sz w:val="22"/>
                <w:szCs w:val="22"/>
              </w:rPr>
            </w:pPr>
            <w:r w:rsidRPr="00033A4B">
              <w:rPr>
                <w:rFonts w:cs="Times New Roman"/>
                <w:color w:val="000000"/>
                <w:sz w:val="22"/>
                <w:szCs w:val="22"/>
              </w:rPr>
              <w:t>0.00</w:t>
            </w:r>
          </w:p>
        </w:tc>
        <w:tc>
          <w:tcPr>
            <w:tcW w:w="557" w:type="pct"/>
            <w:tcBorders>
              <w:top w:val="nil"/>
              <w:left w:val="nil"/>
              <w:bottom w:val="single" w:sz="18" w:space="0" w:color="auto"/>
              <w:right w:val="single" w:sz="18" w:space="0" w:color="auto"/>
            </w:tcBorders>
            <w:shd w:val="clear" w:color="auto" w:fill="auto"/>
            <w:noWrap/>
            <w:vAlign w:val="bottom"/>
            <w:hideMark/>
          </w:tcPr>
          <w:p w14:paraId="70C66F28" w14:textId="57AA3917" w:rsidR="00033A4B" w:rsidRPr="00033A4B" w:rsidRDefault="00033A4B" w:rsidP="00033A4B">
            <w:pPr>
              <w:jc w:val="center"/>
              <w:rPr>
                <w:rFonts w:eastAsia="Times New Roman" w:cs="Times New Roman"/>
                <w:b/>
                <w:color w:val="000000"/>
                <w:sz w:val="22"/>
                <w:szCs w:val="22"/>
              </w:rPr>
            </w:pPr>
            <w:r w:rsidRPr="00033A4B">
              <w:rPr>
                <w:rFonts w:cs="Times New Roman"/>
                <w:b/>
                <w:color w:val="000000"/>
                <w:sz w:val="22"/>
                <w:szCs w:val="22"/>
              </w:rPr>
              <w:t>0.00</w:t>
            </w:r>
          </w:p>
        </w:tc>
      </w:tr>
    </w:tbl>
    <w:p w14:paraId="14948C0D" w14:textId="758594DF" w:rsidR="00154688" w:rsidRDefault="00033A4B" w:rsidP="00033A4B">
      <w:pPr>
        <w:pStyle w:val="Image"/>
      </w:pPr>
      <w:r>
        <w:rPr>
          <w:lang w:eastAsia="en-US"/>
        </w:rPr>
        <w:lastRenderedPageBreak/>
        <w:drawing>
          <wp:inline distT="0" distB="0" distL="0" distR="0" wp14:anchorId="02682BB8" wp14:editId="601BECC9">
            <wp:extent cx="4690882" cy="3712472"/>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eed_low_no_ff_3.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690882" cy="3712472"/>
                    </a:xfrm>
                    <a:prstGeom prst="rect">
                      <a:avLst/>
                    </a:prstGeom>
                  </pic:spPr>
                </pic:pic>
              </a:graphicData>
            </a:graphic>
          </wp:inline>
        </w:drawing>
      </w:r>
    </w:p>
    <w:p w14:paraId="20AD17D7" w14:textId="438A7C78" w:rsidR="00033A4B" w:rsidRPr="00033A4B" w:rsidRDefault="00033A4B" w:rsidP="00033A4B">
      <w:pPr>
        <w:pStyle w:val="FigureTitle"/>
        <w:rPr>
          <w:lang w:eastAsia="ko-KR"/>
        </w:rPr>
      </w:pPr>
      <w:bookmarkStart w:id="92" w:name="_Toc514246820"/>
      <w:r>
        <w:rPr>
          <w:lang w:eastAsia="ko-KR"/>
        </w:rPr>
        <w:t>Optimized Step Response</w:t>
      </w:r>
      <w:r w:rsidR="008E545E">
        <w:rPr>
          <w:lang w:eastAsia="ko-KR"/>
        </w:rPr>
        <w:t>—</w:t>
      </w:r>
      <w:r>
        <w:rPr>
          <w:lang w:eastAsia="ko-KR"/>
        </w:rPr>
        <w:t>Low-Speed Control</w:t>
      </w:r>
      <w:r w:rsidR="008E545E">
        <w:rPr>
          <w:lang w:eastAsia="ko-KR"/>
        </w:rPr>
        <w:t>—</w:t>
      </w:r>
      <w:r>
        <w:rPr>
          <w:lang w:eastAsia="ko-KR"/>
        </w:rPr>
        <w:t>Feed Forward Control</w:t>
      </w:r>
      <w:bookmarkEnd w:id="92"/>
    </w:p>
    <w:p w14:paraId="796B3A1C" w14:textId="3A640EF2" w:rsidR="00154688" w:rsidRDefault="00C931B3" w:rsidP="006165AD">
      <w:pPr>
        <w:pStyle w:val="AllParagraph"/>
        <w:rPr>
          <w:lang w:eastAsia="ko-KR"/>
        </w:rPr>
      </w:pPr>
      <w:r>
        <w:rPr>
          <w:lang w:eastAsia="ko-KR"/>
        </w:rPr>
        <w:t xml:space="preserve">The feed-forward compensation does provide decreased integrator effort and prevents integrator wind-up as it displayed in Figure 24. Specifically, the system without feed-forward compensation, has integrator overshoot before arriving at a steady state and is indicative of wind up or over-accumulation of error that the system then has to resolve. The smaller steady state associated with the feed-forward compensation is due to the feed-forward term consistently off-setting the error of the system and diminishing the effect of the integrator. </w:t>
      </w:r>
    </w:p>
    <w:p w14:paraId="2B9E2299" w14:textId="0E838936" w:rsidR="007D57EA" w:rsidRDefault="007D57EA" w:rsidP="007D57EA">
      <w:pPr>
        <w:pStyle w:val="Image"/>
      </w:pPr>
      <w:r>
        <w:rPr>
          <w:lang w:eastAsia="en-US"/>
        </w:rPr>
        <w:lastRenderedPageBreak/>
        <w:drawing>
          <wp:inline distT="0" distB="0" distL="0" distR="0" wp14:anchorId="25DE2A39" wp14:editId="24376C99">
            <wp:extent cx="4608585" cy="3712472"/>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eed_low_integrator.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608585" cy="3712472"/>
                    </a:xfrm>
                    <a:prstGeom prst="rect">
                      <a:avLst/>
                    </a:prstGeom>
                  </pic:spPr>
                </pic:pic>
              </a:graphicData>
            </a:graphic>
          </wp:inline>
        </w:drawing>
      </w:r>
    </w:p>
    <w:p w14:paraId="67338646" w14:textId="4C591971" w:rsidR="007D57EA" w:rsidRPr="007D57EA" w:rsidRDefault="007D57EA" w:rsidP="007D57EA">
      <w:pPr>
        <w:pStyle w:val="FigureTitle"/>
        <w:rPr>
          <w:lang w:eastAsia="ko-KR"/>
        </w:rPr>
      </w:pPr>
      <w:bookmarkStart w:id="93" w:name="_Toc514246821"/>
      <w:r>
        <w:rPr>
          <w:lang w:eastAsia="ko-KR"/>
        </w:rPr>
        <w:t>Optimized System Response</w:t>
      </w:r>
      <w:r w:rsidR="008E545E">
        <w:rPr>
          <w:lang w:eastAsia="ko-KR"/>
        </w:rPr>
        <w:t>—</w:t>
      </w:r>
      <w:r>
        <w:rPr>
          <w:lang w:eastAsia="ko-KR"/>
        </w:rPr>
        <w:t>Feed-Forward Compensation</w:t>
      </w:r>
      <w:r w:rsidR="008E545E">
        <w:rPr>
          <w:lang w:eastAsia="ko-KR"/>
        </w:rPr>
        <w:t>—</w:t>
      </w:r>
      <w:r>
        <w:rPr>
          <w:lang w:eastAsia="ko-KR"/>
        </w:rPr>
        <w:t>Integrator Effort Comparison</w:t>
      </w:r>
      <w:bookmarkEnd w:id="93"/>
    </w:p>
    <w:p w14:paraId="7F9BEE0E" w14:textId="64DB1286" w:rsidR="00187E87" w:rsidRDefault="00187E87" w:rsidP="00187E87">
      <w:pPr>
        <w:pStyle w:val="Heading4"/>
      </w:pPr>
      <w:r>
        <w:t>High</w:t>
      </w:r>
      <w:r w:rsidR="00120090">
        <w:t>-</w:t>
      </w:r>
      <w:r>
        <w:t>Speed Controller Testing</w:t>
      </w:r>
    </w:p>
    <w:p w14:paraId="1C089D87" w14:textId="77777777" w:rsidR="00187E87" w:rsidRPr="00D15BF8" w:rsidRDefault="00187E87" w:rsidP="00187E87">
      <w:pPr>
        <w:pStyle w:val="Heading5"/>
      </w:pPr>
      <w:r>
        <w:t>Linear versus Non-Linear Thrust Model Comparison</w:t>
      </w:r>
    </w:p>
    <w:p w14:paraId="685406B9" w14:textId="665DEC76" w:rsidR="00187E87" w:rsidRDefault="00187E87" w:rsidP="006165AD">
      <w:pPr>
        <w:pStyle w:val="AllParagraph"/>
      </w:pPr>
      <w:r>
        <w:t xml:space="preserve">First, the high-speed </w:t>
      </w:r>
      <w:r w:rsidR="00384C4E">
        <w:t>regio</w:t>
      </w:r>
      <w:r>
        <w:t>n</w:t>
      </w:r>
      <w:r w:rsidR="00384C4E">
        <w:t>, 1.25</w:t>
      </w:r>
      <w:r w:rsidR="008E545E">
        <w:t>—</w:t>
      </w:r>
      <w:r w:rsidR="00384C4E">
        <w:t>1.50 [</w:t>
      </w:r>
      <w:r w:rsidR="00F038AB">
        <w:t>m/​s</w:t>
      </w:r>
      <w:r w:rsidR="00384C4E">
        <w:t>],</w:t>
      </w:r>
      <w:r>
        <w:t xml:space="preserve"> was tested according to the gain schedule of Table 6 for the comparison of linear and non-linear thrust model approximation for iden</w:t>
      </w:r>
      <w:r w:rsidR="00120090">
        <w:t>tification of trends.</w:t>
      </w:r>
      <w:r w:rsidR="00384C4E">
        <w:t xml:space="preserve"> The step change was initiated at a time of 60 seconds to allow for the system to stabilize at the lower set point.</w:t>
      </w:r>
      <w:r w:rsidR="00AE43EE">
        <w:t xml:space="preserve"> </w:t>
      </w:r>
      <w:r w:rsidR="00120090">
        <w:t>Figures</w:t>
      </w:r>
      <w:r w:rsidR="00787247">
        <w:t xml:space="preserve"> 25–2</w:t>
      </w:r>
      <w:r w:rsidR="00120090">
        <w:t>6</w:t>
      </w:r>
      <w:r>
        <w:t xml:space="preserve"> display these results and are organized from top-to-bottom by effects of the varying the proportional-only, integral-only, and derivative-only gains respectively. From these </w:t>
      </w:r>
      <w:r w:rsidR="00384C4E">
        <w:t xml:space="preserve">figures, it is clear that most of the controllers are inadequate and fail to even obtain a steady-state at the lower set-point. The differences in the linear and non-linear thrust models are subtle and do not provide any substantial comparison. </w:t>
      </w:r>
      <w:r w:rsidR="000D494B">
        <w:t>Due to the previously ascertained knowledge of this system requiring a PI modeled controller, we initiated another series of tuning identified in Table 14.</w:t>
      </w:r>
    </w:p>
    <w:p w14:paraId="7A92DC04" w14:textId="584C7563" w:rsidR="00187E87" w:rsidRDefault="00384C4E" w:rsidP="00384C4E">
      <w:pPr>
        <w:pStyle w:val="Image"/>
      </w:pPr>
      <w:r w:rsidRPr="00384C4E">
        <w:rPr>
          <w:lang w:eastAsia="en-US"/>
        </w:rPr>
        <w:lastRenderedPageBreak/>
        <w:drawing>
          <wp:inline distT="0" distB="0" distL="0" distR="0" wp14:anchorId="084029FD" wp14:editId="71C36F30">
            <wp:extent cx="4699576" cy="3378908"/>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peed_high_lin.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701973" cy="3380632"/>
                    </a:xfrm>
                    <a:prstGeom prst="rect">
                      <a:avLst/>
                    </a:prstGeom>
                  </pic:spPr>
                </pic:pic>
              </a:graphicData>
            </a:graphic>
          </wp:inline>
        </w:drawing>
      </w:r>
    </w:p>
    <w:p w14:paraId="6F0F8C79" w14:textId="07BD505A" w:rsidR="00187E87" w:rsidRDefault="00187E87" w:rsidP="00187E87">
      <w:pPr>
        <w:pStyle w:val="FigureTitle"/>
        <w:rPr>
          <w:lang w:eastAsia="ko-KR"/>
        </w:rPr>
      </w:pPr>
      <w:bookmarkStart w:id="94" w:name="_Toc514246822"/>
      <w:r>
        <w:rPr>
          <w:lang w:eastAsia="ko-KR"/>
        </w:rPr>
        <w:t>Tuning Step Responses</w:t>
      </w:r>
      <w:r w:rsidR="008E545E">
        <w:rPr>
          <w:lang w:eastAsia="ko-KR"/>
        </w:rPr>
        <w:t>—</w:t>
      </w:r>
      <w:r w:rsidR="00384C4E">
        <w:rPr>
          <w:lang w:eastAsia="ko-KR"/>
        </w:rPr>
        <w:t>High</w:t>
      </w:r>
      <w:r>
        <w:rPr>
          <w:lang w:eastAsia="ko-KR"/>
        </w:rPr>
        <w:t>-Speed</w:t>
      </w:r>
      <w:r w:rsidR="008E545E">
        <w:rPr>
          <w:lang w:eastAsia="ko-KR"/>
        </w:rPr>
        <w:t>—</w:t>
      </w:r>
      <w:r>
        <w:rPr>
          <w:lang w:eastAsia="ko-KR"/>
        </w:rPr>
        <w:t>Linear Thrust Model Approximation</w:t>
      </w:r>
      <w:bookmarkEnd w:id="94"/>
    </w:p>
    <w:p w14:paraId="428CE416" w14:textId="726F5ADF" w:rsidR="00187E87" w:rsidRDefault="00384C4E" w:rsidP="00187E87">
      <w:pPr>
        <w:pStyle w:val="Image"/>
      </w:pPr>
      <w:r>
        <w:rPr>
          <w:lang w:eastAsia="en-US"/>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34FE0CBB" wp14:editId="0216A171">
            <wp:extent cx="4569603" cy="32854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peed_high_NL.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74874" cy="3289250"/>
                    </a:xfrm>
                    <a:prstGeom prst="rect">
                      <a:avLst/>
                    </a:prstGeom>
                  </pic:spPr>
                </pic:pic>
              </a:graphicData>
            </a:graphic>
          </wp:inline>
        </w:drawing>
      </w:r>
    </w:p>
    <w:p w14:paraId="3216E9A6" w14:textId="56B89ED8" w:rsidR="00187E87" w:rsidRDefault="00187E87" w:rsidP="00187E87">
      <w:pPr>
        <w:pStyle w:val="FigureTitle"/>
        <w:rPr>
          <w:lang w:eastAsia="ko-KR"/>
        </w:rPr>
      </w:pPr>
      <w:bookmarkStart w:id="95" w:name="_Toc514246823"/>
      <w:r>
        <w:rPr>
          <w:lang w:eastAsia="ko-KR"/>
        </w:rPr>
        <w:t>Tuning Step-Responses</w:t>
      </w:r>
      <w:r w:rsidR="008E545E">
        <w:rPr>
          <w:lang w:eastAsia="ko-KR"/>
        </w:rPr>
        <w:t>—</w:t>
      </w:r>
      <w:r w:rsidR="00384C4E">
        <w:rPr>
          <w:lang w:eastAsia="ko-KR"/>
        </w:rPr>
        <w:t>High</w:t>
      </w:r>
      <w:r>
        <w:rPr>
          <w:lang w:eastAsia="ko-KR"/>
        </w:rPr>
        <w:t xml:space="preserve"> Speed Control</w:t>
      </w:r>
      <w:r w:rsidR="000244BA">
        <w:rPr>
          <w:lang w:eastAsia="ko-KR"/>
        </w:rPr>
        <w:t>—</w:t>
      </w:r>
      <w:r>
        <w:rPr>
          <w:lang w:eastAsia="ko-KR"/>
        </w:rPr>
        <w:t>Non-Linear Thrust Model Approximation</w:t>
      </w:r>
      <w:bookmarkEnd w:id="95"/>
    </w:p>
    <w:p w14:paraId="340E4DFC" w14:textId="5B0F7415" w:rsidR="00187E87" w:rsidRPr="00125E98" w:rsidRDefault="000D494B" w:rsidP="00AE43EE">
      <w:pPr>
        <w:pStyle w:val="TableTitle"/>
        <w:rPr>
          <w:lang w:eastAsia="ko-KR"/>
        </w:rPr>
      </w:pPr>
      <w:bookmarkStart w:id="96" w:name="_Toc514246862"/>
      <w:r>
        <w:rPr>
          <w:lang w:eastAsia="ko-KR"/>
        </w:rPr>
        <w:lastRenderedPageBreak/>
        <w:t>High Speed Control</w:t>
      </w:r>
      <w:r w:rsidR="008E545E">
        <w:rPr>
          <w:lang w:eastAsia="ko-KR"/>
        </w:rPr>
        <w:t>—</w:t>
      </w:r>
      <w:r>
        <w:rPr>
          <w:lang w:eastAsia="ko-KR"/>
        </w:rPr>
        <w:t>Refined Tuning Gain Table</w:t>
      </w:r>
      <w:bookmarkEnd w:id="96"/>
    </w:p>
    <w:tbl>
      <w:tblPr>
        <w:tblStyle w:val="TableGrid"/>
        <w:tblW w:w="0" w:type="auto"/>
        <w:jc w:val="center"/>
        <w:tblLook w:val="04A0" w:firstRow="1" w:lastRow="0" w:firstColumn="1" w:lastColumn="0" w:noHBand="0" w:noVBand="1"/>
      </w:tblPr>
      <w:tblGrid>
        <w:gridCol w:w="1360"/>
        <w:gridCol w:w="2000"/>
        <w:gridCol w:w="2000"/>
        <w:gridCol w:w="2000"/>
      </w:tblGrid>
      <w:tr w:rsidR="000D494B" w:rsidRPr="00614BF7" w14:paraId="2B66EFB3" w14:textId="77777777" w:rsidTr="00E15DB0">
        <w:trPr>
          <w:trHeight w:val="300"/>
          <w:jc w:val="center"/>
        </w:trPr>
        <w:tc>
          <w:tcPr>
            <w:tcW w:w="1360" w:type="dxa"/>
            <w:noWrap/>
            <w:vAlign w:val="center"/>
            <w:hideMark/>
          </w:tcPr>
          <w:p w14:paraId="0CC135FC" w14:textId="77777777" w:rsidR="000D494B" w:rsidRPr="00646B1F" w:rsidRDefault="000D494B" w:rsidP="00E15DB0">
            <w:pPr>
              <w:spacing w:line="360" w:lineRule="auto"/>
              <w:jc w:val="center"/>
              <w:rPr>
                <w:b/>
                <w:bCs/>
                <w:sz w:val="30"/>
                <w:szCs w:val="30"/>
              </w:rPr>
            </w:pPr>
            <w:r w:rsidRPr="00646B1F">
              <w:rPr>
                <w:b/>
                <w:bCs/>
                <w:sz w:val="30"/>
                <w:szCs w:val="30"/>
              </w:rPr>
              <w:t>Test #</w:t>
            </w:r>
          </w:p>
        </w:tc>
        <w:tc>
          <w:tcPr>
            <w:tcW w:w="2000" w:type="dxa"/>
            <w:noWrap/>
            <w:vAlign w:val="center"/>
            <w:hideMark/>
          </w:tcPr>
          <w:p w14:paraId="6B40AAC2" w14:textId="77777777" w:rsidR="000D494B" w:rsidRPr="00614BF7" w:rsidRDefault="000D494B" w:rsidP="00E15DB0">
            <w:pPr>
              <w:spacing w:line="360" w:lineRule="auto"/>
              <w:jc w:val="center"/>
              <w:rPr>
                <w:b/>
                <w:bCs/>
              </w:rPr>
            </w:pPr>
            <w:r w:rsidRPr="00D829CF">
              <w:rPr>
                <w:rFonts w:eastAsiaTheme="minorHAnsi" w:cstheme="minorBidi"/>
                <w:position w:val="-12"/>
              </w:rPr>
              <w:object w:dxaOrig="360" w:dyaOrig="360" w14:anchorId="2747127B">
                <v:shape id="_x0000_i1081" type="#_x0000_t75" style="width:22.4pt;height:22.4pt" o:ole="">
                  <v:imagedata r:id="rId75" o:title=""/>
                </v:shape>
                <o:OLEObject Type="Embed" ProgID="Equation.DSMT4" ShapeID="_x0000_i1081" DrawAspect="Content" ObjectID="_1587989628" r:id="rId148"/>
              </w:object>
            </w:r>
          </w:p>
        </w:tc>
        <w:tc>
          <w:tcPr>
            <w:tcW w:w="2000" w:type="dxa"/>
            <w:noWrap/>
            <w:vAlign w:val="center"/>
            <w:hideMark/>
          </w:tcPr>
          <w:p w14:paraId="2AE3C6BE" w14:textId="77777777" w:rsidR="000D494B" w:rsidRPr="00614BF7" w:rsidRDefault="000D494B" w:rsidP="00E15DB0">
            <w:pPr>
              <w:spacing w:line="360" w:lineRule="auto"/>
              <w:jc w:val="center"/>
              <w:rPr>
                <w:b/>
                <w:bCs/>
              </w:rPr>
            </w:pPr>
            <w:r w:rsidRPr="00E55B69">
              <w:rPr>
                <w:rFonts w:eastAsiaTheme="minorHAnsi" w:cstheme="minorBidi"/>
                <w:position w:val="-12"/>
              </w:rPr>
              <w:object w:dxaOrig="300" w:dyaOrig="360" w14:anchorId="6C9CC7BB">
                <v:shape id="_x0000_i1082" type="#_x0000_t75" style="width:22.4pt;height:25.8pt" o:ole="">
                  <v:imagedata r:id="rId77" o:title=""/>
                </v:shape>
                <o:OLEObject Type="Embed" ProgID="Equation.DSMT4" ShapeID="_x0000_i1082" DrawAspect="Content" ObjectID="_1587989629" r:id="rId149"/>
              </w:object>
            </w:r>
          </w:p>
        </w:tc>
        <w:tc>
          <w:tcPr>
            <w:tcW w:w="2000" w:type="dxa"/>
            <w:noWrap/>
            <w:vAlign w:val="center"/>
            <w:hideMark/>
          </w:tcPr>
          <w:p w14:paraId="7F4C4102" w14:textId="77777777" w:rsidR="000D494B" w:rsidRPr="00614BF7" w:rsidRDefault="000D494B" w:rsidP="00E15DB0">
            <w:pPr>
              <w:spacing w:line="360" w:lineRule="auto"/>
              <w:jc w:val="center"/>
            </w:pPr>
            <w:r w:rsidRPr="00E55B69">
              <w:rPr>
                <w:rFonts w:eastAsiaTheme="minorHAnsi" w:cstheme="minorBidi"/>
                <w:position w:val="-12"/>
              </w:rPr>
              <w:object w:dxaOrig="340" w:dyaOrig="360" w14:anchorId="55A742F9">
                <v:shape id="_x0000_i1083" type="#_x0000_t75" style="width:25.8pt;height:25.8pt" o:ole="">
                  <v:imagedata r:id="rId79" o:title=""/>
                </v:shape>
                <o:OLEObject Type="Embed" ProgID="Equation.DSMT4" ShapeID="_x0000_i1083" DrawAspect="Content" ObjectID="_1587989630" r:id="rId150"/>
              </w:object>
            </w:r>
          </w:p>
        </w:tc>
      </w:tr>
      <w:tr w:rsidR="000D494B" w:rsidRPr="005A0222" w14:paraId="53F36E23" w14:textId="77777777" w:rsidTr="00E15DB0">
        <w:trPr>
          <w:trHeight w:val="300"/>
          <w:jc w:val="center"/>
        </w:trPr>
        <w:tc>
          <w:tcPr>
            <w:tcW w:w="1360" w:type="dxa"/>
            <w:noWrap/>
            <w:hideMark/>
          </w:tcPr>
          <w:p w14:paraId="2706772D" w14:textId="0573D328" w:rsidR="000D494B" w:rsidRPr="005A0222" w:rsidRDefault="000D494B" w:rsidP="000D494B">
            <w:pPr>
              <w:jc w:val="center"/>
              <w:rPr>
                <w:rFonts w:eastAsia="Times New Roman"/>
                <w:b/>
                <w:bCs/>
                <w:color w:val="000000"/>
                <w:sz w:val="22"/>
                <w:szCs w:val="22"/>
              </w:rPr>
            </w:pPr>
            <w:r w:rsidRPr="005A0222">
              <w:rPr>
                <w:rFonts w:eastAsia="Times New Roman"/>
                <w:b/>
                <w:bCs/>
                <w:color w:val="000000"/>
                <w:sz w:val="22"/>
                <w:szCs w:val="22"/>
              </w:rPr>
              <w:t>1</w:t>
            </w:r>
            <w:r>
              <w:rPr>
                <w:rFonts w:eastAsia="Times New Roman"/>
                <w:b/>
                <w:bCs/>
                <w:color w:val="000000"/>
                <w:sz w:val="22"/>
                <w:szCs w:val="22"/>
              </w:rPr>
              <w:t>4</w:t>
            </w:r>
          </w:p>
        </w:tc>
        <w:tc>
          <w:tcPr>
            <w:tcW w:w="2000" w:type="dxa"/>
            <w:noWrap/>
            <w:hideMark/>
          </w:tcPr>
          <w:p w14:paraId="3E16C853" w14:textId="253B19E9" w:rsidR="000D494B" w:rsidRPr="005A0222" w:rsidRDefault="000D494B" w:rsidP="00E15DB0">
            <w:pPr>
              <w:jc w:val="center"/>
              <w:rPr>
                <w:rFonts w:eastAsia="Times New Roman"/>
                <w:color w:val="000000"/>
                <w:sz w:val="22"/>
                <w:szCs w:val="22"/>
              </w:rPr>
            </w:pPr>
            <w:r w:rsidRPr="005A0222">
              <w:rPr>
                <w:rFonts w:eastAsia="Times New Roman"/>
                <w:color w:val="000000"/>
                <w:sz w:val="22"/>
                <w:szCs w:val="22"/>
              </w:rPr>
              <w:t>1</w:t>
            </w:r>
            <w:r>
              <w:rPr>
                <w:rFonts w:eastAsia="Times New Roman"/>
                <w:color w:val="000000"/>
                <w:sz w:val="22"/>
                <w:szCs w:val="22"/>
              </w:rPr>
              <w:t>00</w:t>
            </w:r>
          </w:p>
        </w:tc>
        <w:tc>
          <w:tcPr>
            <w:tcW w:w="2000" w:type="dxa"/>
            <w:noWrap/>
            <w:hideMark/>
          </w:tcPr>
          <w:p w14:paraId="0B0FDCDD" w14:textId="2307E796" w:rsidR="000D494B" w:rsidRPr="005A0222" w:rsidRDefault="000D494B" w:rsidP="00E15DB0">
            <w:pPr>
              <w:jc w:val="center"/>
              <w:rPr>
                <w:rFonts w:eastAsia="Times New Roman"/>
                <w:color w:val="000000"/>
                <w:sz w:val="22"/>
                <w:szCs w:val="22"/>
              </w:rPr>
            </w:pPr>
            <w:r>
              <w:rPr>
                <w:rFonts w:eastAsia="Times New Roman"/>
                <w:color w:val="000000"/>
                <w:sz w:val="22"/>
                <w:szCs w:val="22"/>
              </w:rPr>
              <w:t>100</w:t>
            </w:r>
          </w:p>
        </w:tc>
        <w:tc>
          <w:tcPr>
            <w:tcW w:w="2000" w:type="dxa"/>
            <w:noWrap/>
            <w:hideMark/>
          </w:tcPr>
          <w:p w14:paraId="7A98D369" w14:textId="77777777" w:rsidR="000D494B" w:rsidRPr="005A0222" w:rsidRDefault="000D494B" w:rsidP="00E15DB0">
            <w:pPr>
              <w:jc w:val="center"/>
              <w:rPr>
                <w:rFonts w:eastAsia="Times New Roman"/>
                <w:color w:val="000000"/>
                <w:sz w:val="22"/>
                <w:szCs w:val="22"/>
              </w:rPr>
            </w:pPr>
            <w:r w:rsidRPr="005A0222">
              <w:rPr>
                <w:rFonts w:eastAsia="Times New Roman"/>
                <w:color w:val="000000"/>
                <w:sz w:val="22"/>
                <w:szCs w:val="22"/>
              </w:rPr>
              <w:t>0</w:t>
            </w:r>
          </w:p>
        </w:tc>
      </w:tr>
      <w:tr w:rsidR="000D494B" w:rsidRPr="005A0222" w14:paraId="3248C44C" w14:textId="77777777" w:rsidTr="00E15DB0">
        <w:trPr>
          <w:trHeight w:val="300"/>
          <w:jc w:val="center"/>
        </w:trPr>
        <w:tc>
          <w:tcPr>
            <w:tcW w:w="1360" w:type="dxa"/>
            <w:noWrap/>
            <w:hideMark/>
          </w:tcPr>
          <w:p w14:paraId="3CD50C75" w14:textId="79CE0CCB" w:rsidR="000D494B" w:rsidRPr="005A0222" w:rsidRDefault="000D494B" w:rsidP="000D494B">
            <w:pPr>
              <w:jc w:val="center"/>
              <w:rPr>
                <w:rFonts w:eastAsia="Times New Roman"/>
                <w:b/>
                <w:bCs/>
                <w:color w:val="000000"/>
                <w:sz w:val="22"/>
                <w:szCs w:val="22"/>
              </w:rPr>
            </w:pPr>
            <w:r>
              <w:rPr>
                <w:rFonts w:eastAsia="Times New Roman"/>
                <w:b/>
                <w:bCs/>
                <w:color w:val="000000"/>
                <w:sz w:val="22"/>
                <w:szCs w:val="22"/>
              </w:rPr>
              <w:t>15</w:t>
            </w:r>
          </w:p>
        </w:tc>
        <w:tc>
          <w:tcPr>
            <w:tcW w:w="2000" w:type="dxa"/>
            <w:noWrap/>
            <w:hideMark/>
          </w:tcPr>
          <w:p w14:paraId="544BB2E1" w14:textId="2EC587E6" w:rsidR="000D494B" w:rsidRPr="005A0222" w:rsidRDefault="000D494B" w:rsidP="00E15DB0">
            <w:pPr>
              <w:jc w:val="center"/>
              <w:rPr>
                <w:rFonts w:eastAsia="Times New Roman"/>
                <w:color w:val="000000"/>
                <w:sz w:val="22"/>
                <w:szCs w:val="22"/>
              </w:rPr>
            </w:pPr>
            <w:r>
              <w:rPr>
                <w:rFonts w:eastAsia="Times New Roman"/>
                <w:color w:val="000000"/>
                <w:sz w:val="22"/>
                <w:szCs w:val="22"/>
              </w:rPr>
              <w:t>100</w:t>
            </w:r>
          </w:p>
        </w:tc>
        <w:tc>
          <w:tcPr>
            <w:tcW w:w="2000" w:type="dxa"/>
            <w:noWrap/>
            <w:hideMark/>
          </w:tcPr>
          <w:p w14:paraId="771A3B6D" w14:textId="2D417FC9" w:rsidR="000D494B" w:rsidRPr="005A0222" w:rsidRDefault="000D494B" w:rsidP="00E15DB0">
            <w:pPr>
              <w:jc w:val="center"/>
              <w:rPr>
                <w:rFonts w:eastAsia="Times New Roman"/>
                <w:color w:val="000000"/>
                <w:sz w:val="22"/>
                <w:szCs w:val="22"/>
              </w:rPr>
            </w:pPr>
            <w:r>
              <w:rPr>
                <w:rFonts w:eastAsia="Times New Roman"/>
                <w:color w:val="000000"/>
                <w:sz w:val="22"/>
                <w:szCs w:val="22"/>
              </w:rPr>
              <w:t>250</w:t>
            </w:r>
          </w:p>
        </w:tc>
        <w:tc>
          <w:tcPr>
            <w:tcW w:w="2000" w:type="dxa"/>
            <w:noWrap/>
            <w:hideMark/>
          </w:tcPr>
          <w:p w14:paraId="4466AEB2" w14:textId="77777777" w:rsidR="000D494B" w:rsidRPr="005A0222" w:rsidRDefault="000D494B" w:rsidP="00E15DB0">
            <w:pPr>
              <w:jc w:val="center"/>
              <w:rPr>
                <w:rFonts w:eastAsia="Times New Roman"/>
                <w:color w:val="000000"/>
                <w:sz w:val="22"/>
                <w:szCs w:val="22"/>
              </w:rPr>
            </w:pPr>
            <w:r w:rsidRPr="005A0222">
              <w:rPr>
                <w:rFonts w:eastAsia="Times New Roman"/>
                <w:color w:val="000000"/>
                <w:sz w:val="22"/>
                <w:szCs w:val="22"/>
              </w:rPr>
              <w:t>0</w:t>
            </w:r>
          </w:p>
        </w:tc>
      </w:tr>
      <w:tr w:rsidR="000D494B" w:rsidRPr="005A0222" w14:paraId="1F5A62B4" w14:textId="77777777" w:rsidTr="00E15DB0">
        <w:trPr>
          <w:trHeight w:val="300"/>
          <w:jc w:val="center"/>
        </w:trPr>
        <w:tc>
          <w:tcPr>
            <w:tcW w:w="1360" w:type="dxa"/>
            <w:noWrap/>
            <w:hideMark/>
          </w:tcPr>
          <w:p w14:paraId="2C9F6516" w14:textId="5A570434" w:rsidR="000D494B" w:rsidRPr="005A0222" w:rsidRDefault="000D494B" w:rsidP="000D494B">
            <w:pPr>
              <w:jc w:val="center"/>
              <w:rPr>
                <w:rFonts w:eastAsia="Times New Roman"/>
                <w:b/>
                <w:bCs/>
                <w:color w:val="000000"/>
                <w:sz w:val="22"/>
                <w:szCs w:val="22"/>
              </w:rPr>
            </w:pPr>
            <w:r>
              <w:rPr>
                <w:rFonts w:eastAsia="Times New Roman"/>
                <w:b/>
                <w:bCs/>
                <w:color w:val="000000"/>
                <w:sz w:val="22"/>
                <w:szCs w:val="22"/>
              </w:rPr>
              <w:t>16</w:t>
            </w:r>
          </w:p>
        </w:tc>
        <w:tc>
          <w:tcPr>
            <w:tcW w:w="2000" w:type="dxa"/>
            <w:noWrap/>
            <w:hideMark/>
          </w:tcPr>
          <w:p w14:paraId="79F5CFC9" w14:textId="77777777" w:rsidR="000D494B" w:rsidRPr="005A0222" w:rsidRDefault="000D494B" w:rsidP="00E15DB0">
            <w:pPr>
              <w:jc w:val="center"/>
              <w:rPr>
                <w:rFonts w:eastAsia="Times New Roman"/>
                <w:color w:val="000000"/>
                <w:sz w:val="22"/>
                <w:szCs w:val="22"/>
              </w:rPr>
            </w:pPr>
            <w:r w:rsidRPr="005A0222">
              <w:rPr>
                <w:rFonts w:eastAsia="Times New Roman"/>
                <w:color w:val="000000"/>
                <w:sz w:val="22"/>
                <w:szCs w:val="22"/>
              </w:rPr>
              <w:t>100</w:t>
            </w:r>
          </w:p>
        </w:tc>
        <w:tc>
          <w:tcPr>
            <w:tcW w:w="2000" w:type="dxa"/>
            <w:noWrap/>
            <w:hideMark/>
          </w:tcPr>
          <w:p w14:paraId="66314735" w14:textId="27E6DBF5" w:rsidR="000D494B" w:rsidRPr="005A0222" w:rsidRDefault="000D494B" w:rsidP="00E15DB0">
            <w:pPr>
              <w:jc w:val="center"/>
              <w:rPr>
                <w:rFonts w:eastAsia="Times New Roman"/>
                <w:color w:val="000000"/>
                <w:sz w:val="22"/>
                <w:szCs w:val="22"/>
              </w:rPr>
            </w:pPr>
            <w:r>
              <w:rPr>
                <w:rFonts w:eastAsia="Times New Roman"/>
                <w:color w:val="000000"/>
                <w:sz w:val="22"/>
                <w:szCs w:val="22"/>
              </w:rPr>
              <w:t>500</w:t>
            </w:r>
          </w:p>
        </w:tc>
        <w:tc>
          <w:tcPr>
            <w:tcW w:w="2000" w:type="dxa"/>
            <w:noWrap/>
            <w:hideMark/>
          </w:tcPr>
          <w:p w14:paraId="0B859965" w14:textId="77777777" w:rsidR="000D494B" w:rsidRPr="005A0222" w:rsidRDefault="000D494B" w:rsidP="00E15DB0">
            <w:pPr>
              <w:jc w:val="center"/>
              <w:rPr>
                <w:rFonts w:eastAsia="Times New Roman"/>
                <w:color w:val="000000"/>
                <w:sz w:val="22"/>
                <w:szCs w:val="22"/>
              </w:rPr>
            </w:pPr>
            <w:r w:rsidRPr="005A0222">
              <w:rPr>
                <w:rFonts w:eastAsia="Times New Roman"/>
                <w:color w:val="000000"/>
                <w:sz w:val="22"/>
                <w:szCs w:val="22"/>
              </w:rPr>
              <w:t>0</w:t>
            </w:r>
          </w:p>
        </w:tc>
      </w:tr>
      <w:tr w:rsidR="000D494B" w:rsidRPr="005A0222" w14:paraId="17DB378A" w14:textId="77777777" w:rsidTr="00E15DB0">
        <w:trPr>
          <w:trHeight w:val="300"/>
          <w:jc w:val="center"/>
        </w:trPr>
        <w:tc>
          <w:tcPr>
            <w:tcW w:w="1360" w:type="dxa"/>
            <w:noWrap/>
            <w:hideMark/>
          </w:tcPr>
          <w:p w14:paraId="698950E8" w14:textId="39970294" w:rsidR="000D494B" w:rsidRPr="005A0222" w:rsidRDefault="000D494B" w:rsidP="000D494B">
            <w:pPr>
              <w:jc w:val="center"/>
              <w:rPr>
                <w:rFonts w:eastAsia="Times New Roman"/>
                <w:b/>
                <w:bCs/>
                <w:color w:val="000000"/>
                <w:sz w:val="22"/>
                <w:szCs w:val="22"/>
              </w:rPr>
            </w:pPr>
            <w:r>
              <w:rPr>
                <w:rFonts w:eastAsia="Times New Roman"/>
                <w:b/>
                <w:bCs/>
                <w:color w:val="000000"/>
                <w:sz w:val="22"/>
                <w:szCs w:val="22"/>
              </w:rPr>
              <w:t>17</w:t>
            </w:r>
          </w:p>
        </w:tc>
        <w:tc>
          <w:tcPr>
            <w:tcW w:w="2000" w:type="dxa"/>
            <w:noWrap/>
            <w:hideMark/>
          </w:tcPr>
          <w:p w14:paraId="53F1B2FD" w14:textId="00E74DA4" w:rsidR="000D494B" w:rsidRPr="005A0222" w:rsidRDefault="000D494B" w:rsidP="00E15DB0">
            <w:pPr>
              <w:jc w:val="center"/>
              <w:rPr>
                <w:rFonts w:eastAsia="Times New Roman"/>
                <w:color w:val="000000"/>
                <w:sz w:val="22"/>
                <w:szCs w:val="22"/>
              </w:rPr>
            </w:pPr>
            <w:r>
              <w:rPr>
                <w:rFonts w:eastAsia="Times New Roman"/>
                <w:color w:val="000000"/>
                <w:sz w:val="22"/>
                <w:szCs w:val="22"/>
              </w:rPr>
              <w:t>100</w:t>
            </w:r>
          </w:p>
        </w:tc>
        <w:tc>
          <w:tcPr>
            <w:tcW w:w="2000" w:type="dxa"/>
            <w:noWrap/>
            <w:hideMark/>
          </w:tcPr>
          <w:p w14:paraId="7A6C8486" w14:textId="0D9F83BF" w:rsidR="000D494B" w:rsidRPr="005A0222" w:rsidRDefault="000D494B" w:rsidP="00E15DB0">
            <w:pPr>
              <w:jc w:val="center"/>
              <w:rPr>
                <w:rFonts w:eastAsia="Times New Roman"/>
                <w:color w:val="000000"/>
                <w:sz w:val="22"/>
                <w:szCs w:val="22"/>
              </w:rPr>
            </w:pPr>
            <w:r>
              <w:rPr>
                <w:rFonts w:eastAsia="Times New Roman"/>
                <w:color w:val="000000"/>
                <w:sz w:val="22"/>
                <w:szCs w:val="22"/>
              </w:rPr>
              <w:t>750</w:t>
            </w:r>
          </w:p>
        </w:tc>
        <w:tc>
          <w:tcPr>
            <w:tcW w:w="2000" w:type="dxa"/>
            <w:noWrap/>
            <w:hideMark/>
          </w:tcPr>
          <w:p w14:paraId="3025091C" w14:textId="77777777" w:rsidR="000D494B" w:rsidRPr="005A0222" w:rsidRDefault="000D494B" w:rsidP="00E15DB0">
            <w:pPr>
              <w:jc w:val="center"/>
              <w:rPr>
                <w:rFonts w:eastAsia="Times New Roman"/>
                <w:color w:val="000000"/>
                <w:sz w:val="22"/>
                <w:szCs w:val="22"/>
              </w:rPr>
            </w:pPr>
            <w:r w:rsidRPr="005A0222">
              <w:rPr>
                <w:rFonts w:eastAsia="Times New Roman"/>
                <w:color w:val="000000"/>
                <w:sz w:val="22"/>
                <w:szCs w:val="22"/>
              </w:rPr>
              <w:t>0</w:t>
            </w:r>
          </w:p>
        </w:tc>
      </w:tr>
      <w:tr w:rsidR="000D494B" w:rsidRPr="005A0222" w14:paraId="2E1D4C98" w14:textId="77777777" w:rsidTr="00E15DB0">
        <w:trPr>
          <w:trHeight w:val="300"/>
          <w:jc w:val="center"/>
        </w:trPr>
        <w:tc>
          <w:tcPr>
            <w:tcW w:w="1360" w:type="dxa"/>
            <w:noWrap/>
            <w:hideMark/>
          </w:tcPr>
          <w:p w14:paraId="4FEE5DBB" w14:textId="1C361B04" w:rsidR="000D494B" w:rsidRPr="005A0222" w:rsidRDefault="000D494B" w:rsidP="000D494B">
            <w:pPr>
              <w:jc w:val="center"/>
              <w:rPr>
                <w:rFonts w:eastAsia="Times New Roman"/>
                <w:b/>
                <w:bCs/>
                <w:color w:val="000000"/>
                <w:sz w:val="22"/>
                <w:szCs w:val="22"/>
              </w:rPr>
            </w:pPr>
            <w:r>
              <w:rPr>
                <w:rFonts w:eastAsia="Times New Roman"/>
                <w:b/>
                <w:bCs/>
                <w:color w:val="000000"/>
                <w:sz w:val="22"/>
                <w:szCs w:val="22"/>
              </w:rPr>
              <w:t>18</w:t>
            </w:r>
          </w:p>
        </w:tc>
        <w:tc>
          <w:tcPr>
            <w:tcW w:w="2000" w:type="dxa"/>
            <w:noWrap/>
            <w:hideMark/>
          </w:tcPr>
          <w:p w14:paraId="068EBC68" w14:textId="38EF2D6B" w:rsidR="000D494B" w:rsidRPr="005A0222" w:rsidRDefault="000D494B" w:rsidP="00E15DB0">
            <w:pPr>
              <w:jc w:val="center"/>
              <w:rPr>
                <w:rFonts w:eastAsia="Times New Roman"/>
                <w:color w:val="000000"/>
                <w:sz w:val="22"/>
                <w:szCs w:val="22"/>
              </w:rPr>
            </w:pPr>
            <w:r>
              <w:rPr>
                <w:rFonts w:eastAsia="Times New Roman"/>
                <w:color w:val="000000"/>
                <w:sz w:val="22"/>
                <w:szCs w:val="22"/>
              </w:rPr>
              <w:t>100</w:t>
            </w:r>
          </w:p>
        </w:tc>
        <w:tc>
          <w:tcPr>
            <w:tcW w:w="2000" w:type="dxa"/>
            <w:noWrap/>
            <w:hideMark/>
          </w:tcPr>
          <w:p w14:paraId="2CDEA3B8" w14:textId="5F2A7AD3" w:rsidR="000D494B" w:rsidRPr="005A0222" w:rsidRDefault="000D494B" w:rsidP="00E15DB0">
            <w:pPr>
              <w:jc w:val="center"/>
              <w:rPr>
                <w:rFonts w:eastAsia="Times New Roman"/>
                <w:color w:val="000000"/>
                <w:sz w:val="22"/>
                <w:szCs w:val="22"/>
              </w:rPr>
            </w:pPr>
            <w:r>
              <w:rPr>
                <w:rFonts w:eastAsia="Times New Roman"/>
                <w:color w:val="000000"/>
                <w:sz w:val="22"/>
                <w:szCs w:val="22"/>
              </w:rPr>
              <w:t>1000</w:t>
            </w:r>
          </w:p>
        </w:tc>
        <w:tc>
          <w:tcPr>
            <w:tcW w:w="2000" w:type="dxa"/>
            <w:noWrap/>
            <w:hideMark/>
          </w:tcPr>
          <w:p w14:paraId="743B9DB0" w14:textId="77777777" w:rsidR="000D494B" w:rsidRPr="005A0222" w:rsidRDefault="000D494B" w:rsidP="00E15DB0">
            <w:pPr>
              <w:jc w:val="center"/>
              <w:rPr>
                <w:rFonts w:eastAsia="Times New Roman"/>
                <w:color w:val="000000"/>
                <w:sz w:val="22"/>
                <w:szCs w:val="22"/>
              </w:rPr>
            </w:pPr>
            <w:r w:rsidRPr="005A0222">
              <w:rPr>
                <w:rFonts w:eastAsia="Times New Roman"/>
                <w:color w:val="000000"/>
                <w:sz w:val="22"/>
                <w:szCs w:val="22"/>
              </w:rPr>
              <w:t>0</w:t>
            </w:r>
          </w:p>
        </w:tc>
      </w:tr>
    </w:tbl>
    <w:p w14:paraId="1255AED6" w14:textId="77777777" w:rsidR="00BC74BD" w:rsidRDefault="00BC74BD" w:rsidP="00BC74BD">
      <w:pPr>
        <w:rPr>
          <w:lang w:eastAsia="ko-KR"/>
        </w:rPr>
      </w:pPr>
    </w:p>
    <w:p w14:paraId="2C0C4021" w14:textId="438BE686" w:rsidR="00187E87" w:rsidRDefault="00BC74BD" w:rsidP="006165AD">
      <w:pPr>
        <w:pStyle w:val="AllParagraph"/>
        <w:rPr>
          <w:lang w:eastAsia="ko-KR"/>
        </w:rPr>
      </w:pPr>
      <w:r>
        <w:rPr>
          <w:lang w:eastAsia="ko-KR"/>
        </w:rPr>
        <w:t>Using this testing schedule, the systems were re-tested and their results are plotted in Figure 27 where the linear thrust approximation is located in the top plot and the non-linear thrust approximation in the lower.</w:t>
      </w:r>
      <w:r w:rsidR="00AE43EE">
        <w:rPr>
          <w:lang w:eastAsia="ko-KR"/>
        </w:rPr>
        <w:t xml:space="preserve"> </w:t>
      </w:r>
      <w:r>
        <w:rPr>
          <w:lang w:eastAsia="ko-KR"/>
        </w:rPr>
        <w:t xml:space="preserve">From these figures, it is visually deducible that the non-linear thrust model approximation offers some advantages in systems response but they are not near the discernable differences that were available in the low-speed region. </w:t>
      </w:r>
    </w:p>
    <w:p w14:paraId="612E81B5" w14:textId="597D961C" w:rsidR="00BC74BD" w:rsidRDefault="00BC74BD" w:rsidP="00BC74BD">
      <w:pPr>
        <w:pStyle w:val="Image"/>
      </w:pPr>
      <w:r>
        <w:rPr>
          <w:lang w:eastAsia="en-US"/>
        </w:rPr>
        <w:drawing>
          <wp:inline distT="0" distB="0" distL="0" distR="0" wp14:anchorId="15183DA8" wp14:editId="03B33BC8">
            <wp:extent cx="4196683" cy="342368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peed_high_NL.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198158" cy="3424887"/>
                    </a:xfrm>
                    <a:prstGeom prst="rect">
                      <a:avLst/>
                    </a:prstGeom>
                  </pic:spPr>
                </pic:pic>
              </a:graphicData>
            </a:graphic>
          </wp:inline>
        </w:drawing>
      </w:r>
    </w:p>
    <w:p w14:paraId="41F49A7F" w14:textId="05D79475" w:rsidR="00BC74BD" w:rsidRPr="00BC74BD" w:rsidRDefault="00BC74BD" w:rsidP="00BC74BD">
      <w:pPr>
        <w:pStyle w:val="FigureTitle"/>
        <w:rPr>
          <w:lang w:eastAsia="ko-KR"/>
        </w:rPr>
      </w:pPr>
      <w:bookmarkStart w:id="97" w:name="_Toc514246824"/>
      <w:r>
        <w:rPr>
          <w:lang w:eastAsia="ko-KR"/>
        </w:rPr>
        <w:t>Tuning Step-Response</w:t>
      </w:r>
      <w:r w:rsidR="008E545E">
        <w:rPr>
          <w:lang w:eastAsia="ko-KR"/>
        </w:rPr>
        <w:t>—</w:t>
      </w:r>
      <w:r>
        <w:rPr>
          <w:lang w:eastAsia="ko-KR"/>
        </w:rPr>
        <w:t>High-Speed Control</w:t>
      </w:r>
      <w:r w:rsidR="008E545E">
        <w:rPr>
          <w:lang w:eastAsia="ko-KR"/>
        </w:rPr>
        <w:t>—</w:t>
      </w:r>
      <w:r>
        <w:rPr>
          <w:lang w:eastAsia="ko-KR"/>
        </w:rPr>
        <w:t>Second Gain Testing Iteration</w:t>
      </w:r>
      <w:bookmarkEnd w:id="97"/>
    </w:p>
    <w:p w14:paraId="50DA0EBD" w14:textId="42E05C36" w:rsidR="00BC74BD" w:rsidRDefault="00BC74BD" w:rsidP="006165AD">
      <w:pPr>
        <w:pStyle w:val="AllParagraph"/>
      </w:pPr>
      <w:r>
        <w:lastRenderedPageBreak/>
        <w:t>Figure 28 and Table 15 provide the graphical and numerical representations of the optimized responses for both systems.</w:t>
      </w:r>
      <w:r w:rsidR="00AE43EE">
        <w:t xml:space="preserve"> </w:t>
      </w:r>
      <w:r>
        <w:t>Expectedly, they are near identical responses but this information will be helpful in later sections when understanding advantages for controllers across a larger velocity spectrum.</w:t>
      </w:r>
    </w:p>
    <w:p w14:paraId="0AE3BF83" w14:textId="759BF0A8" w:rsidR="00E15DB0" w:rsidRDefault="004055F4" w:rsidP="004055F4">
      <w:pPr>
        <w:pStyle w:val="Image"/>
      </w:pPr>
      <w:r w:rsidRPr="004055F4">
        <w:rPr>
          <w:lang w:eastAsia="en-US"/>
        </w:rPr>
        <w:drawing>
          <wp:inline distT="0" distB="0" distL="0" distR="0" wp14:anchorId="7A6C62DA" wp14:editId="165CD685">
            <wp:extent cx="4675642" cy="3712472"/>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eed_high_opt_no_FF.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675642" cy="3712472"/>
                    </a:xfrm>
                    <a:prstGeom prst="rect">
                      <a:avLst/>
                    </a:prstGeom>
                  </pic:spPr>
                </pic:pic>
              </a:graphicData>
            </a:graphic>
          </wp:inline>
        </w:drawing>
      </w:r>
    </w:p>
    <w:p w14:paraId="54D52641" w14:textId="64ABE8AE" w:rsidR="00E15DB0" w:rsidRDefault="00E15DB0" w:rsidP="00E15DB0">
      <w:pPr>
        <w:pStyle w:val="FigureTitle"/>
        <w:rPr>
          <w:lang w:eastAsia="ko-KR"/>
        </w:rPr>
      </w:pPr>
      <w:bookmarkStart w:id="98" w:name="_Toc514246825"/>
      <w:r>
        <w:rPr>
          <w:lang w:eastAsia="ko-KR"/>
        </w:rPr>
        <w:t>Optimized Step-Response</w:t>
      </w:r>
      <w:r w:rsidR="008E545E">
        <w:rPr>
          <w:lang w:eastAsia="ko-KR"/>
        </w:rPr>
        <w:t>—</w:t>
      </w:r>
      <w:r>
        <w:rPr>
          <w:lang w:eastAsia="ko-KR"/>
        </w:rPr>
        <w:t>High-Speed</w:t>
      </w:r>
      <w:r w:rsidR="008E545E">
        <w:rPr>
          <w:lang w:eastAsia="ko-KR"/>
        </w:rPr>
        <w:t>—</w:t>
      </w:r>
      <w:r>
        <w:rPr>
          <w:lang w:eastAsia="ko-KR"/>
        </w:rPr>
        <w:t>Linear and Non-Linear Thrust Model Approximations</w:t>
      </w:r>
      <w:bookmarkEnd w:id="98"/>
    </w:p>
    <w:p w14:paraId="0D4C5844" w14:textId="707D2A75" w:rsidR="00E15DB0" w:rsidRDefault="00E15DB0" w:rsidP="00AE43EE">
      <w:pPr>
        <w:pStyle w:val="TableTitle"/>
        <w:rPr>
          <w:lang w:eastAsia="ko-KR"/>
        </w:rPr>
      </w:pPr>
      <w:bookmarkStart w:id="99" w:name="_Toc514246863"/>
      <w:r>
        <w:rPr>
          <w:lang w:eastAsia="ko-KR"/>
        </w:rPr>
        <w:t>Optimized Performance Characteristics</w:t>
      </w:r>
      <w:r w:rsidR="008E545E">
        <w:rPr>
          <w:lang w:eastAsia="ko-KR"/>
        </w:rPr>
        <w:t>—</w:t>
      </w:r>
      <w:r>
        <w:rPr>
          <w:lang w:eastAsia="ko-KR"/>
        </w:rPr>
        <w:t>High Speed</w:t>
      </w:r>
      <w:r w:rsidR="008E545E">
        <w:rPr>
          <w:lang w:eastAsia="ko-KR"/>
        </w:rPr>
        <w:t>—</w:t>
      </w:r>
      <w:r>
        <w:rPr>
          <w:lang w:eastAsia="ko-KR"/>
        </w:rPr>
        <w:t>Linear and Non-Linear Thrust Model Approximations</w:t>
      </w:r>
      <w:bookmarkEnd w:id="99"/>
    </w:p>
    <w:tbl>
      <w:tblPr>
        <w:tblW w:w="5170" w:type="pct"/>
        <w:tblLayout w:type="fixed"/>
        <w:tblLook w:val="04A0" w:firstRow="1" w:lastRow="0" w:firstColumn="1" w:lastColumn="0" w:noHBand="0" w:noVBand="1"/>
      </w:tblPr>
      <w:tblGrid>
        <w:gridCol w:w="611"/>
        <w:gridCol w:w="898"/>
        <w:gridCol w:w="650"/>
        <w:gridCol w:w="620"/>
        <w:gridCol w:w="816"/>
        <w:gridCol w:w="627"/>
        <w:gridCol w:w="810"/>
        <w:gridCol w:w="716"/>
        <w:gridCol w:w="718"/>
        <w:gridCol w:w="716"/>
        <w:gridCol w:w="716"/>
        <w:gridCol w:w="988"/>
      </w:tblGrid>
      <w:tr w:rsidR="00E15DB0" w:rsidRPr="003E7F3D" w14:paraId="0493DEB8" w14:textId="77777777" w:rsidTr="00E15DB0">
        <w:trPr>
          <w:trHeight w:val="300"/>
        </w:trPr>
        <w:tc>
          <w:tcPr>
            <w:tcW w:w="1214" w:type="pct"/>
            <w:gridSpan w:val="3"/>
            <w:tcBorders>
              <w:top w:val="single" w:sz="18" w:space="0" w:color="auto"/>
              <w:left w:val="single" w:sz="18" w:space="0" w:color="auto"/>
              <w:bottom w:val="single" w:sz="4" w:space="0" w:color="auto"/>
              <w:right w:val="single" w:sz="18" w:space="0" w:color="auto"/>
            </w:tcBorders>
            <w:vAlign w:val="center"/>
          </w:tcPr>
          <w:p w14:paraId="0126018B" w14:textId="77777777" w:rsidR="00E15DB0" w:rsidRPr="003E7F3D" w:rsidRDefault="00E15DB0" w:rsidP="00E15DB0">
            <w:pPr>
              <w:jc w:val="center"/>
              <w:rPr>
                <w:rFonts w:eastAsia="Times New Roman" w:cs="Times New Roman"/>
                <w:b/>
                <w:bCs/>
                <w:color w:val="000000"/>
                <w:sz w:val="22"/>
                <w:szCs w:val="22"/>
              </w:rPr>
            </w:pPr>
            <w:r>
              <w:rPr>
                <w:rFonts w:eastAsia="Times New Roman" w:cs="Times New Roman"/>
                <w:b/>
                <w:bCs/>
                <w:color w:val="000000"/>
                <w:sz w:val="22"/>
                <w:szCs w:val="22"/>
              </w:rPr>
              <w:t>Gains</w:t>
            </w:r>
          </w:p>
        </w:tc>
        <w:tc>
          <w:tcPr>
            <w:tcW w:w="1161" w:type="pct"/>
            <w:gridSpan w:val="3"/>
            <w:tcBorders>
              <w:top w:val="single" w:sz="18" w:space="0" w:color="auto"/>
              <w:left w:val="single" w:sz="18" w:space="0" w:color="auto"/>
              <w:bottom w:val="single" w:sz="4" w:space="0" w:color="auto"/>
              <w:right w:val="single" w:sz="18" w:space="0" w:color="auto"/>
            </w:tcBorders>
            <w:shd w:val="clear" w:color="auto" w:fill="auto"/>
            <w:noWrap/>
            <w:vAlign w:val="center"/>
            <w:hideMark/>
          </w:tcPr>
          <w:p w14:paraId="2A15DDB5" w14:textId="77777777" w:rsidR="00E15DB0" w:rsidRPr="003E7F3D" w:rsidRDefault="00E15DB0" w:rsidP="00E15DB0">
            <w:pPr>
              <w:jc w:val="center"/>
              <w:rPr>
                <w:rFonts w:eastAsia="Times New Roman" w:cs="Times New Roman"/>
                <w:b/>
                <w:bCs/>
                <w:color w:val="000000"/>
                <w:sz w:val="22"/>
                <w:szCs w:val="22"/>
              </w:rPr>
            </w:pPr>
            <w:r>
              <w:rPr>
                <w:rFonts w:eastAsia="Times New Roman" w:cs="Times New Roman"/>
                <w:b/>
                <w:bCs/>
                <w:i/>
                <w:color w:val="000000"/>
                <w:sz w:val="22"/>
                <w:szCs w:val="22"/>
              </w:rPr>
              <w:t xml:space="preserve">Rise Time, </w:t>
            </w:r>
            <w:r w:rsidRPr="00606274">
              <w:rPr>
                <w:rFonts w:eastAsia="Times New Roman" w:cs="Times New Roman"/>
                <w:b/>
                <w:bCs/>
                <w:i/>
                <w:color w:val="000000"/>
                <w:sz w:val="22"/>
                <w:szCs w:val="22"/>
              </w:rPr>
              <w:t>T</w:t>
            </w:r>
            <w:r w:rsidRPr="00606274">
              <w:rPr>
                <w:rFonts w:eastAsia="Times New Roman" w:cs="Times New Roman"/>
                <w:b/>
                <w:bCs/>
                <w:i/>
                <w:color w:val="000000"/>
                <w:sz w:val="22"/>
                <w:szCs w:val="22"/>
                <w:vertAlign w:val="subscript"/>
              </w:rPr>
              <w:t>R</w:t>
            </w:r>
            <w:r w:rsidRPr="003E7F3D">
              <w:rPr>
                <w:rFonts w:eastAsia="Times New Roman" w:cs="Times New Roman"/>
                <w:b/>
                <w:bCs/>
                <w:color w:val="000000"/>
                <w:sz w:val="22"/>
                <w:szCs w:val="22"/>
              </w:rPr>
              <w:t xml:space="preserve"> [s]</w:t>
            </w:r>
          </w:p>
        </w:tc>
        <w:tc>
          <w:tcPr>
            <w:tcW w:w="1263" w:type="pct"/>
            <w:gridSpan w:val="3"/>
            <w:tcBorders>
              <w:top w:val="single" w:sz="18" w:space="0" w:color="auto"/>
              <w:left w:val="single" w:sz="18" w:space="0" w:color="auto"/>
              <w:bottom w:val="single" w:sz="4" w:space="0" w:color="auto"/>
              <w:right w:val="single" w:sz="24" w:space="0" w:color="auto"/>
            </w:tcBorders>
            <w:shd w:val="clear" w:color="auto" w:fill="auto"/>
            <w:noWrap/>
            <w:vAlign w:val="center"/>
            <w:hideMark/>
          </w:tcPr>
          <w:p w14:paraId="23E72E2D" w14:textId="77777777" w:rsidR="00E15DB0" w:rsidRPr="003E7F3D" w:rsidRDefault="00E15DB0" w:rsidP="00E15DB0">
            <w:pPr>
              <w:jc w:val="center"/>
              <w:rPr>
                <w:rFonts w:eastAsia="Times New Roman" w:cs="Times New Roman"/>
                <w:b/>
                <w:bCs/>
                <w:color w:val="000000"/>
                <w:sz w:val="22"/>
                <w:szCs w:val="22"/>
              </w:rPr>
            </w:pPr>
            <w:r w:rsidRPr="00606274">
              <w:rPr>
                <w:rFonts w:eastAsia="Times New Roman" w:cs="Times New Roman"/>
                <w:b/>
                <w:bCs/>
                <w:i/>
                <w:color w:val="000000"/>
                <w:sz w:val="22"/>
                <w:szCs w:val="22"/>
              </w:rPr>
              <w:t>Settling Time, T</w:t>
            </w:r>
            <w:r w:rsidRPr="00606274">
              <w:rPr>
                <w:rFonts w:eastAsia="Times New Roman" w:cs="Times New Roman"/>
                <w:b/>
                <w:bCs/>
                <w:i/>
                <w:color w:val="000000"/>
                <w:sz w:val="22"/>
                <w:szCs w:val="22"/>
                <w:vertAlign w:val="subscript"/>
              </w:rPr>
              <w:t>S</w:t>
            </w:r>
            <w:r w:rsidRPr="003E7F3D">
              <w:rPr>
                <w:rFonts w:eastAsia="Times New Roman" w:cs="Times New Roman"/>
                <w:b/>
                <w:bCs/>
                <w:color w:val="000000"/>
                <w:sz w:val="22"/>
                <w:szCs w:val="22"/>
                <w:vertAlign w:val="subscript"/>
              </w:rPr>
              <w:t xml:space="preserve"> </w:t>
            </w:r>
            <w:r w:rsidRPr="003E7F3D">
              <w:rPr>
                <w:rFonts w:eastAsia="Times New Roman" w:cs="Times New Roman"/>
                <w:b/>
                <w:bCs/>
                <w:color w:val="000000"/>
                <w:sz w:val="22"/>
                <w:szCs w:val="22"/>
              </w:rPr>
              <w:t>[s]</w:t>
            </w:r>
          </w:p>
        </w:tc>
        <w:tc>
          <w:tcPr>
            <w:tcW w:w="1363" w:type="pct"/>
            <w:gridSpan w:val="3"/>
            <w:tcBorders>
              <w:top w:val="single" w:sz="18" w:space="0" w:color="auto"/>
              <w:left w:val="single" w:sz="24" w:space="0" w:color="auto"/>
              <w:bottom w:val="single" w:sz="4" w:space="0" w:color="auto"/>
              <w:right w:val="single" w:sz="18" w:space="0" w:color="auto"/>
            </w:tcBorders>
            <w:shd w:val="clear" w:color="auto" w:fill="auto"/>
            <w:noWrap/>
            <w:vAlign w:val="center"/>
            <w:hideMark/>
          </w:tcPr>
          <w:p w14:paraId="76E32F20" w14:textId="3BEBD617" w:rsidR="00E15DB0" w:rsidRPr="003E7F3D" w:rsidRDefault="00E15DB0" w:rsidP="00E15DB0">
            <w:pPr>
              <w:jc w:val="center"/>
              <w:rPr>
                <w:rFonts w:eastAsia="Times New Roman" w:cs="Times New Roman"/>
                <w:b/>
                <w:bCs/>
                <w:color w:val="000000"/>
                <w:sz w:val="22"/>
                <w:szCs w:val="22"/>
              </w:rPr>
            </w:pPr>
            <w:r>
              <w:rPr>
                <w:rFonts w:eastAsia="Times New Roman" w:cs="Times New Roman"/>
                <w:b/>
                <w:bCs/>
                <w:i/>
                <w:color w:val="000000"/>
                <w:sz w:val="22"/>
                <w:szCs w:val="22"/>
              </w:rPr>
              <w:t>Overshoot [%]</w:t>
            </w:r>
          </w:p>
        </w:tc>
      </w:tr>
      <w:tr w:rsidR="00E15DB0" w:rsidRPr="003E7F3D" w14:paraId="209FC2D9" w14:textId="77777777" w:rsidTr="00E15DB0">
        <w:trPr>
          <w:trHeight w:val="300"/>
        </w:trPr>
        <w:tc>
          <w:tcPr>
            <w:tcW w:w="343" w:type="pct"/>
            <w:tcBorders>
              <w:top w:val="single" w:sz="4" w:space="0" w:color="auto"/>
              <w:left w:val="single" w:sz="18" w:space="0" w:color="auto"/>
              <w:bottom w:val="single" w:sz="4" w:space="0" w:color="auto"/>
              <w:right w:val="single" w:sz="4" w:space="0" w:color="auto"/>
            </w:tcBorders>
            <w:shd w:val="clear" w:color="auto" w:fill="auto"/>
            <w:noWrap/>
            <w:vAlign w:val="center"/>
            <w:hideMark/>
          </w:tcPr>
          <w:p w14:paraId="37D3ECEB" w14:textId="77777777" w:rsidR="00E15DB0" w:rsidRPr="003E7F3D" w:rsidRDefault="00E15DB0" w:rsidP="00E15DB0">
            <w:pPr>
              <w:jc w:val="center"/>
              <w:rPr>
                <w:rFonts w:eastAsia="Times New Roman" w:cs="Times New Roman"/>
                <w:b/>
                <w:bCs/>
                <w:color w:val="000000"/>
                <w:sz w:val="22"/>
                <w:szCs w:val="22"/>
              </w:rPr>
            </w:pPr>
            <w:r w:rsidRPr="003E7F3D">
              <w:rPr>
                <w:rFonts w:eastAsia="Times New Roman" w:cs="Times New Roman"/>
                <w:b/>
                <w:bCs/>
                <w:color w:val="000000"/>
                <w:sz w:val="22"/>
                <w:szCs w:val="22"/>
              </w:rPr>
              <w:t>Kp</w:t>
            </w:r>
          </w:p>
        </w:tc>
        <w:tc>
          <w:tcPr>
            <w:tcW w:w="505" w:type="pct"/>
            <w:tcBorders>
              <w:top w:val="single" w:sz="4" w:space="0" w:color="auto"/>
              <w:left w:val="single" w:sz="4" w:space="0" w:color="auto"/>
              <w:bottom w:val="single" w:sz="4" w:space="0" w:color="auto"/>
              <w:right w:val="single" w:sz="4" w:space="0" w:color="auto"/>
            </w:tcBorders>
            <w:vAlign w:val="center"/>
          </w:tcPr>
          <w:p w14:paraId="5834D66D" w14:textId="77777777" w:rsidR="00E15DB0" w:rsidRDefault="00E15DB0" w:rsidP="00E15DB0">
            <w:pPr>
              <w:jc w:val="center"/>
              <w:rPr>
                <w:rFonts w:eastAsia="Times New Roman" w:cs="Times New Roman"/>
                <w:b/>
                <w:bCs/>
                <w:color w:val="000000"/>
                <w:sz w:val="22"/>
                <w:szCs w:val="22"/>
              </w:rPr>
            </w:pPr>
            <w:r>
              <w:rPr>
                <w:rFonts w:eastAsia="Times New Roman" w:cs="Times New Roman"/>
                <w:b/>
                <w:bCs/>
                <w:color w:val="000000"/>
                <w:sz w:val="22"/>
                <w:szCs w:val="22"/>
              </w:rPr>
              <w:t>Ki</w:t>
            </w:r>
          </w:p>
          <w:p w14:paraId="7E12F261" w14:textId="2706EA6F" w:rsidR="00E15DB0" w:rsidRPr="00352144" w:rsidRDefault="00E15DB0" w:rsidP="00E15DB0">
            <w:pPr>
              <w:jc w:val="center"/>
              <w:rPr>
                <w:rFonts w:eastAsia="Times New Roman" w:cs="Times New Roman"/>
                <w:bCs/>
                <w:color w:val="000000"/>
                <w:sz w:val="18"/>
                <w:szCs w:val="18"/>
              </w:rPr>
            </w:pPr>
            <w:r w:rsidRPr="00352144">
              <w:rPr>
                <w:rFonts w:eastAsia="Times New Roman" w:cs="Times New Roman"/>
                <w:bCs/>
                <w:color w:val="000000"/>
                <w:sz w:val="18"/>
                <w:szCs w:val="18"/>
              </w:rPr>
              <w:t>(</w:t>
            </w:r>
            <w:r w:rsidR="00F038AB" w:rsidRPr="00352144">
              <w:rPr>
                <w:rFonts w:eastAsia="Times New Roman" w:cs="Times New Roman"/>
                <w:bCs/>
                <w:color w:val="000000"/>
                <w:sz w:val="18"/>
                <w:szCs w:val="18"/>
              </w:rPr>
              <w:t>L/</w:t>
            </w:r>
            <w:r w:rsidR="00F038AB">
              <w:rPr>
                <w:rFonts w:eastAsia="Times New Roman" w:cs="Times New Roman"/>
                <w:bCs/>
                <w:color w:val="000000"/>
                <w:sz w:val="18"/>
                <w:szCs w:val="18"/>
              </w:rPr>
              <w:t>​</w:t>
            </w:r>
            <w:r w:rsidR="00F038AB" w:rsidRPr="00352144">
              <w:rPr>
                <w:rFonts w:eastAsia="Times New Roman" w:cs="Times New Roman"/>
                <w:bCs/>
                <w:color w:val="000000"/>
                <w:sz w:val="18"/>
                <w:szCs w:val="18"/>
              </w:rPr>
              <w:t>N</w:t>
            </w:r>
            <w:r w:rsidRPr="00352144">
              <w:rPr>
                <w:rFonts w:eastAsia="Times New Roman" w:cs="Times New Roman"/>
                <w:bCs/>
                <w:color w:val="000000"/>
                <w:sz w:val="18"/>
                <w:szCs w:val="18"/>
              </w:rPr>
              <w:t>L)</w:t>
            </w:r>
          </w:p>
        </w:tc>
        <w:tc>
          <w:tcPr>
            <w:tcW w:w="366" w:type="pct"/>
            <w:tcBorders>
              <w:top w:val="single" w:sz="4" w:space="0" w:color="auto"/>
              <w:left w:val="single" w:sz="4" w:space="0" w:color="auto"/>
              <w:bottom w:val="single" w:sz="4" w:space="0" w:color="auto"/>
              <w:right w:val="single" w:sz="18" w:space="0" w:color="auto"/>
            </w:tcBorders>
            <w:shd w:val="clear" w:color="auto" w:fill="auto"/>
            <w:noWrap/>
            <w:vAlign w:val="center"/>
            <w:hideMark/>
          </w:tcPr>
          <w:p w14:paraId="37E96AD3" w14:textId="77777777" w:rsidR="00E15DB0" w:rsidRPr="003E7F3D" w:rsidRDefault="00E15DB0" w:rsidP="00E15DB0">
            <w:pPr>
              <w:jc w:val="center"/>
              <w:rPr>
                <w:rFonts w:eastAsia="Times New Roman" w:cs="Times New Roman"/>
                <w:b/>
                <w:bCs/>
                <w:color w:val="000000"/>
                <w:sz w:val="22"/>
                <w:szCs w:val="22"/>
              </w:rPr>
            </w:pPr>
            <w:r w:rsidRPr="003E7F3D">
              <w:rPr>
                <w:rFonts w:eastAsia="Times New Roman" w:cs="Times New Roman"/>
                <w:b/>
                <w:bCs/>
                <w:color w:val="000000"/>
                <w:sz w:val="22"/>
                <w:szCs w:val="22"/>
              </w:rPr>
              <w:t>Kd</w:t>
            </w:r>
          </w:p>
        </w:tc>
        <w:tc>
          <w:tcPr>
            <w:tcW w:w="349" w:type="pct"/>
            <w:tcBorders>
              <w:top w:val="nil"/>
              <w:left w:val="single" w:sz="18" w:space="0" w:color="auto"/>
              <w:bottom w:val="single" w:sz="4" w:space="0" w:color="auto"/>
              <w:right w:val="single" w:sz="4" w:space="0" w:color="auto"/>
            </w:tcBorders>
            <w:shd w:val="clear" w:color="auto" w:fill="auto"/>
            <w:noWrap/>
            <w:vAlign w:val="center"/>
            <w:hideMark/>
          </w:tcPr>
          <w:p w14:paraId="10B3F699" w14:textId="77777777" w:rsidR="00E15DB0" w:rsidRPr="003E7F3D" w:rsidRDefault="00E15DB0" w:rsidP="00E15DB0">
            <w:pPr>
              <w:jc w:val="center"/>
              <w:rPr>
                <w:rFonts w:eastAsia="Times New Roman" w:cs="Times New Roman"/>
                <w:b/>
                <w:bCs/>
                <w:color w:val="000000"/>
                <w:sz w:val="22"/>
                <w:szCs w:val="22"/>
              </w:rPr>
            </w:pPr>
            <w:r w:rsidRPr="003E7F3D">
              <w:rPr>
                <w:rFonts w:eastAsia="Times New Roman" w:cs="Times New Roman"/>
                <w:b/>
                <w:bCs/>
                <w:color w:val="000000"/>
                <w:sz w:val="22"/>
                <w:szCs w:val="22"/>
              </w:rPr>
              <w:t>L</w:t>
            </w:r>
          </w:p>
        </w:tc>
        <w:tc>
          <w:tcPr>
            <w:tcW w:w="459" w:type="pct"/>
            <w:tcBorders>
              <w:top w:val="nil"/>
              <w:left w:val="nil"/>
              <w:bottom w:val="single" w:sz="4" w:space="0" w:color="auto"/>
              <w:right w:val="single" w:sz="4" w:space="0" w:color="auto"/>
            </w:tcBorders>
            <w:shd w:val="clear" w:color="auto" w:fill="auto"/>
            <w:noWrap/>
            <w:vAlign w:val="center"/>
            <w:hideMark/>
          </w:tcPr>
          <w:p w14:paraId="63080C2B" w14:textId="77777777" w:rsidR="00E15DB0" w:rsidRPr="003E7F3D" w:rsidRDefault="00E15DB0" w:rsidP="00E15DB0">
            <w:pPr>
              <w:jc w:val="center"/>
              <w:rPr>
                <w:rFonts w:eastAsia="Times New Roman" w:cs="Times New Roman"/>
                <w:b/>
                <w:bCs/>
                <w:color w:val="000000"/>
                <w:sz w:val="22"/>
                <w:szCs w:val="22"/>
              </w:rPr>
            </w:pPr>
            <w:r w:rsidRPr="003E7F3D">
              <w:rPr>
                <w:rFonts w:eastAsia="Times New Roman" w:cs="Times New Roman"/>
                <w:b/>
                <w:bCs/>
                <w:color w:val="000000"/>
                <w:sz w:val="22"/>
                <w:szCs w:val="22"/>
              </w:rPr>
              <w:t>NL</w:t>
            </w:r>
          </w:p>
        </w:tc>
        <w:tc>
          <w:tcPr>
            <w:tcW w:w="353" w:type="pct"/>
            <w:tcBorders>
              <w:top w:val="nil"/>
              <w:left w:val="nil"/>
              <w:bottom w:val="single" w:sz="4" w:space="0" w:color="auto"/>
              <w:right w:val="single" w:sz="18" w:space="0" w:color="auto"/>
            </w:tcBorders>
            <w:shd w:val="clear" w:color="auto" w:fill="auto"/>
            <w:noWrap/>
            <w:vAlign w:val="center"/>
            <w:hideMark/>
          </w:tcPr>
          <w:p w14:paraId="46C7BD7D" w14:textId="77777777" w:rsidR="00E15DB0" w:rsidRPr="003E7F3D" w:rsidRDefault="00E15DB0" w:rsidP="00E15DB0">
            <w:pPr>
              <w:jc w:val="center"/>
              <w:rPr>
                <w:rFonts w:eastAsia="Times New Roman" w:cs="Times New Roman"/>
                <w:b/>
                <w:bCs/>
                <w:color w:val="000000"/>
                <w:sz w:val="22"/>
                <w:szCs w:val="22"/>
              </w:rPr>
            </w:pPr>
            <w:r>
              <w:rPr>
                <w:rFonts w:eastAsia="Times New Roman" w:cs="Times New Roman"/>
                <w:b/>
                <w:bCs/>
                <w:color w:val="000000"/>
                <w:sz w:val="22"/>
                <w:szCs w:val="22"/>
              </w:rPr>
              <w:t>Δ[s]</w:t>
            </w:r>
          </w:p>
        </w:tc>
        <w:tc>
          <w:tcPr>
            <w:tcW w:w="456" w:type="pct"/>
            <w:tcBorders>
              <w:top w:val="nil"/>
              <w:left w:val="single" w:sz="18" w:space="0" w:color="auto"/>
              <w:bottom w:val="single" w:sz="4" w:space="0" w:color="auto"/>
              <w:right w:val="single" w:sz="4" w:space="0" w:color="auto"/>
            </w:tcBorders>
            <w:shd w:val="clear" w:color="auto" w:fill="auto"/>
            <w:noWrap/>
            <w:vAlign w:val="center"/>
            <w:hideMark/>
          </w:tcPr>
          <w:p w14:paraId="77BD4584" w14:textId="77777777" w:rsidR="00E15DB0" w:rsidRPr="003E7F3D" w:rsidRDefault="00E15DB0" w:rsidP="00E15DB0">
            <w:pPr>
              <w:jc w:val="center"/>
              <w:rPr>
                <w:rFonts w:eastAsia="Times New Roman" w:cs="Times New Roman"/>
                <w:b/>
                <w:bCs/>
                <w:color w:val="000000"/>
                <w:sz w:val="22"/>
                <w:szCs w:val="22"/>
              </w:rPr>
            </w:pPr>
            <w:r w:rsidRPr="003E7F3D">
              <w:rPr>
                <w:rFonts w:eastAsia="Times New Roman" w:cs="Times New Roman"/>
                <w:b/>
                <w:bCs/>
                <w:color w:val="000000"/>
                <w:sz w:val="22"/>
                <w:szCs w:val="22"/>
              </w:rPr>
              <w:t>L</w:t>
            </w:r>
          </w:p>
        </w:tc>
        <w:tc>
          <w:tcPr>
            <w:tcW w:w="403" w:type="pct"/>
            <w:tcBorders>
              <w:top w:val="nil"/>
              <w:left w:val="nil"/>
              <w:bottom w:val="single" w:sz="4" w:space="0" w:color="auto"/>
              <w:right w:val="single" w:sz="4" w:space="0" w:color="auto"/>
            </w:tcBorders>
            <w:shd w:val="clear" w:color="auto" w:fill="auto"/>
            <w:noWrap/>
            <w:vAlign w:val="center"/>
            <w:hideMark/>
          </w:tcPr>
          <w:p w14:paraId="3320C261" w14:textId="77777777" w:rsidR="00E15DB0" w:rsidRPr="003E7F3D" w:rsidRDefault="00E15DB0" w:rsidP="00E15DB0">
            <w:pPr>
              <w:jc w:val="center"/>
              <w:rPr>
                <w:rFonts w:eastAsia="Times New Roman" w:cs="Times New Roman"/>
                <w:b/>
                <w:bCs/>
                <w:color w:val="000000"/>
                <w:sz w:val="22"/>
                <w:szCs w:val="22"/>
              </w:rPr>
            </w:pPr>
            <w:r w:rsidRPr="003E7F3D">
              <w:rPr>
                <w:rFonts w:eastAsia="Times New Roman" w:cs="Times New Roman"/>
                <w:b/>
                <w:bCs/>
                <w:color w:val="000000"/>
                <w:sz w:val="22"/>
                <w:szCs w:val="22"/>
              </w:rPr>
              <w:t>NL</w:t>
            </w:r>
          </w:p>
        </w:tc>
        <w:tc>
          <w:tcPr>
            <w:tcW w:w="404" w:type="pct"/>
            <w:tcBorders>
              <w:top w:val="nil"/>
              <w:left w:val="nil"/>
              <w:bottom w:val="single" w:sz="4" w:space="0" w:color="auto"/>
              <w:right w:val="single" w:sz="24" w:space="0" w:color="auto"/>
            </w:tcBorders>
            <w:shd w:val="clear" w:color="auto" w:fill="auto"/>
            <w:noWrap/>
            <w:vAlign w:val="center"/>
            <w:hideMark/>
          </w:tcPr>
          <w:p w14:paraId="0ACDCC99" w14:textId="77777777" w:rsidR="00E15DB0" w:rsidRPr="003E7F3D" w:rsidRDefault="00E15DB0" w:rsidP="00E15DB0">
            <w:pPr>
              <w:jc w:val="center"/>
              <w:rPr>
                <w:rFonts w:eastAsia="Times New Roman" w:cs="Times New Roman"/>
                <w:b/>
                <w:bCs/>
                <w:color w:val="000000"/>
                <w:sz w:val="22"/>
                <w:szCs w:val="22"/>
              </w:rPr>
            </w:pPr>
            <w:r>
              <w:rPr>
                <w:rFonts w:eastAsia="Times New Roman" w:cs="Times New Roman"/>
                <w:b/>
                <w:bCs/>
                <w:color w:val="000000"/>
                <w:sz w:val="22"/>
                <w:szCs w:val="22"/>
              </w:rPr>
              <w:t>Δ[s]</w:t>
            </w:r>
          </w:p>
        </w:tc>
        <w:tc>
          <w:tcPr>
            <w:tcW w:w="403" w:type="pct"/>
            <w:tcBorders>
              <w:top w:val="nil"/>
              <w:left w:val="single" w:sz="24" w:space="0" w:color="auto"/>
              <w:bottom w:val="single" w:sz="4" w:space="0" w:color="auto"/>
              <w:right w:val="single" w:sz="4" w:space="0" w:color="auto"/>
            </w:tcBorders>
            <w:shd w:val="clear" w:color="auto" w:fill="auto"/>
            <w:noWrap/>
            <w:vAlign w:val="center"/>
            <w:hideMark/>
          </w:tcPr>
          <w:p w14:paraId="142EB664" w14:textId="77777777" w:rsidR="00E15DB0" w:rsidRPr="003E7F3D" w:rsidRDefault="00E15DB0" w:rsidP="00E15DB0">
            <w:pPr>
              <w:jc w:val="center"/>
              <w:rPr>
                <w:rFonts w:eastAsia="Times New Roman" w:cs="Times New Roman"/>
                <w:b/>
                <w:bCs/>
                <w:color w:val="000000"/>
                <w:sz w:val="22"/>
                <w:szCs w:val="22"/>
              </w:rPr>
            </w:pPr>
            <w:r w:rsidRPr="003E7F3D">
              <w:rPr>
                <w:rFonts w:eastAsia="Times New Roman" w:cs="Times New Roman"/>
                <w:b/>
                <w:bCs/>
                <w:color w:val="000000"/>
                <w:sz w:val="22"/>
                <w:szCs w:val="22"/>
              </w:rPr>
              <w:t>L</w:t>
            </w:r>
          </w:p>
        </w:tc>
        <w:tc>
          <w:tcPr>
            <w:tcW w:w="403" w:type="pct"/>
            <w:tcBorders>
              <w:top w:val="nil"/>
              <w:left w:val="nil"/>
              <w:bottom w:val="single" w:sz="4" w:space="0" w:color="auto"/>
              <w:right w:val="single" w:sz="4" w:space="0" w:color="auto"/>
            </w:tcBorders>
            <w:shd w:val="clear" w:color="auto" w:fill="auto"/>
            <w:noWrap/>
            <w:vAlign w:val="center"/>
            <w:hideMark/>
          </w:tcPr>
          <w:p w14:paraId="5F17E5A1" w14:textId="77777777" w:rsidR="00E15DB0" w:rsidRPr="003E7F3D" w:rsidRDefault="00E15DB0" w:rsidP="00E15DB0">
            <w:pPr>
              <w:jc w:val="center"/>
              <w:rPr>
                <w:rFonts w:eastAsia="Times New Roman" w:cs="Times New Roman"/>
                <w:b/>
                <w:bCs/>
                <w:color w:val="000000"/>
                <w:sz w:val="22"/>
                <w:szCs w:val="22"/>
              </w:rPr>
            </w:pPr>
            <w:r w:rsidRPr="003E7F3D">
              <w:rPr>
                <w:rFonts w:eastAsia="Times New Roman" w:cs="Times New Roman"/>
                <w:b/>
                <w:bCs/>
                <w:color w:val="000000"/>
                <w:sz w:val="22"/>
                <w:szCs w:val="22"/>
              </w:rPr>
              <w:t>NL</w:t>
            </w:r>
          </w:p>
        </w:tc>
        <w:tc>
          <w:tcPr>
            <w:tcW w:w="557" w:type="pct"/>
            <w:tcBorders>
              <w:top w:val="nil"/>
              <w:left w:val="nil"/>
              <w:bottom w:val="single" w:sz="4" w:space="0" w:color="auto"/>
              <w:right w:val="single" w:sz="18" w:space="0" w:color="auto"/>
            </w:tcBorders>
            <w:shd w:val="clear" w:color="auto" w:fill="auto"/>
            <w:noWrap/>
            <w:vAlign w:val="center"/>
            <w:hideMark/>
          </w:tcPr>
          <w:p w14:paraId="32D14062" w14:textId="65DD09F3" w:rsidR="00E15DB0" w:rsidRPr="003E7F3D" w:rsidRDefault="00E15DB0" w:rsidP="00E15DB0">
            <w:pPr>
              <w:jc w:val="center"/>
              <w:rPr>
                <w:rFonts w:eastAsia="Times New Roman" w:cs="Times New Roman"/>
                <w:b/>
                <w:bCs/>
                <w:color w:val="000000"/>
                <w:sz w:val="22"/>
                <w:szCs w:val="22"/>
              </w:rPr>
            </w:pPr>
            <w:r>
              <w:rPr>
                <w:rFonts w:eastAsia="Times New Roman" w:cs="Times New Roman"/>
                <w:b/>
                <w:bCs/>
                <w:color w:val="000000"/>
                <w:sz w:val="22"/>
                <w:szCs w:val="22"/>
              </w:rPr>
              <w:t>Δ[%]</w:t>
            </w:r>
          </w:p>
        </w:tc>
      </w:tr>
      <w:tr w:rsidR="00E15DB0" w:rsidRPr="003E7F3D" w14:paraId="78715A97" w14:textId="77777777" w:rsidTr="00E15DB0">
        <w:trPr>
          <w:trHeight w:val="300"/>
        </w:trPr>
        <w:tc>
          <w:tcPr>
            <w:tcW w:w="343" w:type="pct"/>
            <w:tcBorders>
              <w:top w:val="single" w:sz="4" w:space="0" w:color="auto"/>
              <w:left w:val="single" w:sz="18" w:space="0" w:color="auto"/>
              <w:bottom w:val="single" w:sz="18" w:space="0" w:color="auto"/>
              <w:right w:val="single" w:sz="4" w:space="0" w:color="auto"/>
            </w:tcBorders>
            <w:shd w:val="clear" w:color="auto" w:fill="auto"/>
            <w:noWrap/>
            <w:vAlign w:val="center"/>
            <w:hideMark/>
          </w:tcPr>
          <w:p w14:paraId="2C02D11B" w14:textId="77777777" w:rsidR="00E15DB0" w:rsidRPr="00352144" w:rsidRDefault="00E15DB0" w:rsidP="00E15DB0">
            <w:pPr>
              <w:jc w:val="center"/>
              <w:rPr>
                <w:rFonts w:eastAsia="Times New Roman" w:cs="Times New Roman"/>
                <w:color w:val="000000"/>
                <w:sz w:val="22"/>
                <w:szCs w:val="22"/>
              </w:rPr>
            </w:pPr>
            <w:r w:rsidRPr="00352144">
              <w:rPr>
                <w:rFonts w:eastAsia="Times New Roman" w:cs="Times New Roman"/>
                <w:color w:val="000000"/>
                <w:sz w:val="22"/>
                <w:szCs w:val="22"/>
              </w:rPr>
              <w:t>1</w:t>
            </w:r>
            <w:r>
              <w:rPr>
                <w:rFonts w:eastAsia="Times New Roman" w:cs="Times New Roman"/>
                <w:color w:val="000000"/>
                <w:sz w:val="22"/>
                <w:szCs w:val="22"/>
              </w:rPr>
              <w:t>00</w:t>
            </w:r>
          </w:p>
        </w:tc>
        <w:tc>
          <w:tcPr>
            <w:tcW w:w="505" w:type="pct"/>
            <w:tcBorders>
              <w:top w:val="single" w:sz="4" w:space="0" w:color="auto"/>
              <w:left w:val="single" w:sz="4" w:space="0" w:color="auto"/>
              <w:bottom w:val="single" w:sz="18" w:space="0" w:color="auto"/>
              <w:right w:val="single" w:sz="4" w:space="0" w:color="auto"/>
            </w:tcBorders>
            <w:vAlign w:val="center"/>
          </w:tcPr>
          <w:p w14:paraId="031CBD39" w14:textId="0072545F" w:rsidR="00E15DB0" w:rsidRPr="00352144" w:rsidRDefault="00E15DB0" w:rsidP="00E15DB0">
            <w:pPr>
              <w:jc w:val="center"/>
              <w:rPr>
                <w:rFonts w:eastAsia="Times New Roman" w:cs="Times New Roman"/>
                <w:color w:val="000000"/>
                <w:sz w:val="22"/>
                <w:szCs w:val="22"/>
              </w:rPr>
            </w:pPr>
            <w:r>
              <w:rPr>
                <w:rFonts w:eastAsia="Times New Roman" w:cs="Times New Roman"/>
                <w:color w:val="000000"/>
                <w:sz w:val="22"/>
                <w:szCs w:val="22"/>
              </w:rPr>
              <w:t>8</w:t>
            </w:r>
            <w:r w:rsidR="00F038AB">
              <w:rPr>
                <w:rFonts w:eastAsia="Times New Roman" w:cs="Times New Roman"/>
                <w:color w:val="000000"/>
                <w:sz w:val="22"/>
                <w:szCs w:val="22"/>
              </w:rPr>
              <w:t>0/​1</w:t>
            </w:r>
            <w:r>
              <w:rPr>
                <w:rFonts w:eastAsia="Times New Roman" w:cs="Times New Roman"/>
                <w:color w:val="000000"/>
                <w:sz w:val="22"/>
                <w:szCs w:val="22"/>
              </w:rPr>
              <w:t>00</w:t>
            </w:r>
          </w:p>
        </w:tc>
        <w:tc>
          <w:tcPr>
            <w:tcW w:w="366" w:type="pct"/>
            <w:tcBorders>
              <w:top w:val="single" w:sz="4" w:space="0" w:color="auto"/>
              <w:left w:val="single" w:sz="4" w:space="0" w:color="auto"/>
              <w:bottom w:val="single" w:sz="18" w:space="0" w:color="auto"/>
              <w:right w:val="single" w:sz="18" w:space="0" w:color="auto"/>
            </w:tcBorders>
            <w:shd w:val="clear" w:color="auto" w:fill="auto"/>
            <w:noWrap/>
            <w:vAlign w:val="center"/>
            <w:hideMark/>
          </w:tcPr>
          <w:p w14:paraId="0093E0F8" w14:textId="77777777" w:rsidR="00E15DB0" w:rsidRPr="00352144" w:rsidRDefault="00E15DB0" w:rsidP="00E15DB0">
            <w:pPr>
              <w:jc w:val="center"/>
              <w:rPr>
                <w:rFonts w:eastAsia="Times New Roman" w:cs="Times New Roman"/>
                <w:color w:val="000000"/>
                <w:sz w:val="22"/>
                <w:szCs w:val="22"/>
              </w:rPr>
            </w:pPr>
            <w:r w:rsidRPr="00352144">
              <w:rPr>
                <w:rFonts w:eastAsia="Times New Roman" w:cs="Times New Roman"/>
                <w:color w:val="000000"/>
                <w:sz w:val="22"/>
                <w:szCs w:val="22"/>
              </w:rPr>
              <w:t>0</w:t>
            </w:r>
            <w:r>
              <w:rPr>
                <w:rFonts w:eastAsia="Times New Roman" w:cs="Times New Roman"/>
                <w:color w:val="000000"/>
                <w:sz w:val="22"/>
                <w:szCs w:val="22"/>
              </w:rPr>
              <w:t>.01</w:t>
            </w:r>
          </w:p>
        </w:tc>
        <w:tc>
          <w:tcPr>
            <w:tcW w:w="349" w:type="pct"/>
            <w:tcBorders>
              <w:top w:val="nil"/>
              <w:left w:val="single" w:sz="18" w:space="0" w:color="auto"/>
              <w:bottom w:val="single" w:sz="18" w:space="0" w:color="auto"/>
              <w:right w:val="single" w:sz="4" w:space="0" w:color="auto"/>
            </w:tcBorders>
            <w:shd w:val="clear" w:color="auto" w:fill="auto"/>
            <w:noWrap/>
            <w:vAlign w:val="bottom"/>
            <w:hideMark/>
          </w:tcPr>
          <w:p w14:paraId="442A327C" w14:textId="3F4BE2FA" w:rsidR="00E15DB0" w:rsidRPr="00E15DB0" w:rsidRDefault="00E15DB0" w:rsidP="00E15DB0">
            <w:pPr>
              <w:jc w:val="center"/>
              <w:rPr>
                <w:rFonts w:eastAsia="Times New Roman" w:cs="Times New Roman"/>
                <w:color w:val="000000"/>
                <w:sz w:val="22"/>
                <w:szCs w:val="22"/>
              </w:rPr>
            </w:pPr>
            <w:r w:rsidRPr="00E15DB0">
              <w:rPr>
                <w:rFonts w:cs="Times New Roman"/>
                <w:color w:val="000000"/>
                <w:sz w:val="22"/>
                <w:szCs w:val="22"/>
              </w:rPr>
              <w:t>0.65</w:t>
            </w:r>
          </w:p>
        </w:tc>
        <w:tc>
          <w:tcPr>
            <w:tcW w:w="459" w:type="pct"/>
            <w:tcBorders>
              <w:top w:val="nil"/>
              <w:left w:val="nil"/>
              <w:bottom w:val="single" w:sz="18" w:space="0" w:color="auto"/>
              <w:right w:val="single" w:sz="4" w:space="0" w:color="auto"/>
            </w:tcBorders>
            <w:shd w:val="clear" w:color="auto" w:fill="auto"/>
            <w:noWrap/>
            <w:vAlign w:val="bottom"/>
            <w:hideMark/>
          </w:tcPr>
          <w:p w14:paraId="21DF85DA" w14:textId="4C457559" w:rsidR="00E15DB0" w:rsidRPr="00E15DB0" w:rsidRDefault="00E15DB0" w:rsidP="00E15DB0">
            <w:pPr>
              <w:jc w:val="center"/>
              <w:rPr>
                <w:rFonts w:eastAsia="Times New Roman" w:cs="Times New Roman"/>
                <w:color w:val="000000"/>
                <w:sz w:val="22"/>
                <w:szCs w:val="22"/>
              </w:rPr>
            </w:pPr>
            <w:r w:rsidRPr="00E15DB0">
              <w:rPr>
                <w:rFonts w:cs="Times New Roman"/>
                <w:color w:val="000000"/>
                <w:sz w:val="22"/>
                <w:szCs w:val="22"/>
              </w:rPr>
              <w:t>0.65</w:t>
            </w:r>
          </w:p>
        </w:tc>
        <w:tc>
          <w:tcPr>
            <w:tcW w:w="353" w:type="pct"/>
            <w:tcBorders>
              <w:top w:val="nil"/>
              <w:left w:val="nil"/>
              <w:bottom w:val="single" w:sz="18" w:space="0" w:color="auto"/>
              <w:right w:val="single" w:sz="18" w:space="0" w:color="auto"/>
            </w:tcBorders>
            <w:shd w:val="clear" w:color="auto" w:fill="auto"/>
            <w:noWrap/>
            <w:vAlign w:val="bottom"/>
            <w:hideMark/>
          </w:tcPr>
          <w:p w14:paraId="171EB585" w14:textId="4D3044AE" w:rsidR="00E15DB0" w:rsidRPr="00E15DB0" w:rsidRDefault="00E15DB0" w:rsidP="00E15DB0">
            <w:pPr>
              <w:jc w:val="center"/>
              <w:rPr>
                <w:rFonts w:eastAsia="Times New Roman" w:cs="Times New Roman"/>
                <w:b/>
                <w:color w:val="000000"/>
                <w:sz w:val="22"/>
                <w:szCs w:val="22"/>
              </w:rPr>
            </w:pPr>
            <w:r w:rsidRPr="00E15DB0">
              <w:rPr>
                <w:rFonts w:cs="Times New Roman"/>
                <w:color w:val="000000"/>
                <w:sz w:val="22"/>
                <w:szCs w:val="22"/>
              </w:rPr>
              <w:t>0.00</w:t>
            </w:r>
          </w:p>
        </w:tc>
        <w:tc>
          <w:tcPr>
            <w:tcW w:w="456" w:type="pct"/>
            <w:tcBorders>
              <w:top w:val="nil"/>
              <w:left w:val="single" w:sz="18" w:space="0" w:color="auto"/>
              <w:bottom w:val="single" w:sz="18" w:space="0" w:color="auto"/>
              <w:right w:val="single" w:sz="4" w:space="0" w:color="auto"/>
            </w:tcBorders>
            <w:shd w:val="clear" w:color="auto" w:fill="auto"/>
            <w:noWrap/>
            <w:vAlign w:val="bottom"/>
            <w:hideMark/>
          </w:tcPr>
          <w:p w14:paraId="10266112" w14:textId="38CD9DA5" w:rsidR="00E15DB0" w:rsidRPr="00E15DB0" w:rsidRDefault="00E15DB0" w:rsidP="00E15DB0">
            <w:pPr>
              <w:jc w:val="center"/>
              <w:rPr>
                <w:rFonts w:eastAsia="Times New Roman" w:cs="Times New Roman"/>
                <w:color w:val="000000"/>
                <w:sz w:val="22"/>
                <w:szCs w:val="22"/>
              </w:rPr>
            </w:pPr>
            <w:r w:rsidRPr="00E15DB0">
              <w:rPr>
                <w:rFonts w:cs="Times New Roman"/>
                <w:color w:val="000000"/>
                <w:sz w:val="22"/>
                <w:szCs w:val="22"/>
              </w:rPr>
              <w:t>1.97</w:t>
            </w:r>
          </w:p>
        </w:tc>
        <w:tc>
          <w:tcPr>
            <w:tcW w:w="403" w:type="pct"/>
            <w:tcBorders>
              <w:top w:val="nil"/>
              <w:left w:val="nil"/>
              <w:bottom w:val="single" w:sz="18" w:space="0" w:color="auto"/>
              <w:right w:val="single" w:sz="4" w:space="0" w:color="auto"/>
            </w:tcBorders>
            <w:shd w:val="clear" w:color="auto" w:fill="auto"/>
            <w:noWrap/>
            <w:vAlign w:val="bottom"/>
            <w:hideMark/>
          </w:tcPr>
          <w:p w14:paraId="2B66BA65" w14:textId="14419EBD" w:rsidR="00E15DB0" w:rsidRPr="00E15DB0" w:rsidRDefault="00E15DB0" w:rsidP="00E15DB0">
            <w:pPr>
              <w:jc w:val="center"/>
              <w:rPr>
                <w:rFonts w:eastAsia="Times New Roman" w:cs="Times New Roman"/>
                <w:color w:val="000000"/>
                <w:sz w:val="22"/>
                <w:szCs w:val="22"/>
              </w:rPr>
            </w:pPr>
            <w:r w:rsidRPr="00E15DB0">
              <w:rPr>
                <w:rFonts w:cs="Times New Roman"/>
                <w:color w:val="000000"/>
                <w:sz w:val="22"/>
                <w:szCs w:val="22"/>
              </w:rPr>
              <w:t>1.96</w:t>
            </w:r>
          </w:p>
        </w:tc>
        <w:tc>
          <w:tcPr>
            <w:tcW w:w="404" w:type="pct"/>
            <w:tcBorders>
              <w:top w:val="nil"/>
              <w:left w:val="nil"/>
              <w:bottom w:val="single" w:sz="18" w:space="0" w:color="auto"/>
              <w:right w:val="single" w:sz="24" w:space="0" w:color="auto"/>
            </w:tcBorders>
            <w:shd w:val="clear" w:color="auto" w:fill="auto"/>
            <w:noWrap/>
            <w:vAlign w:val="bottom"/>
            <w:hideMark/>
          </w:tcPr>
          <w:p w14:paraId="1F0979C7" w14:textId="4ADD2E54" w:rsidR="00E15DB0" w:rsidRPr="00E15DB0" w:rsidRDefault="00E15DB0" w:rsidP="00E15DB0">
            <w:pPr>
              <w:jc w:val="center"/>
              <w:rPr>
                <w:rFonts w:eastAsia="Times New Roman" w:cs="Times New Roman"/>
                <w:b/>
                <w:color w:val="000000"/>
                <w:sz w:val="22"/>
                <w:szCs w:val="22"/>
              </w:rPr>
            </w:pPr>
            <w:r w:rsidRPr="00E15DB0">
              <w:rPr>
                <w:rFonts w:cs="Times New Roman"/>
                <w:color w:val="000000"/>
                <w:sz w:val="22"/>
                <w:szCs w:val="22"/>
              </w:rPr>
              <w:t>0.01</w:t>
            </w:r>
          </w:p>
        </w:tc>
        <w:tc>
          <w:tcPr>
            <w:tcW w:w="403" w:type="pct"/>
            <w:tcBorders>
              <w:top w:val="nil"/>
              <w:left w:val="single" w:sz="24" w:space="0" w:color="auto"/>
              <w:bottom w:val="single" w:sz="18" w:space="0" w:color="auto"/>
              <w:right w:val="single" w:sz="4" w:space="0" w:color="auto"/>
            </w:tcBorders>
            <w:shd w:val="clear" w:color="auto" w:fill="auto"/>
            <w:noWrap/>
            <w:vAlign w:val="bottom"/>
            <w:hideMark/>
          </w:tcPr>
          <w:p w14:paraId="49918CE7" w14:textId="1C49FD3F" w:rsidR="00E15DB0" w:rsidRPr="00E15DB0" w:rsidRDefault="00E15DB0" w:rsidP="00E15DB0">
            <w:pPr>
              <w:jc w:val="center"/>
              <w:rPr>
                <w:rFonts w:eastAsia="Times New Roman" w:cs="Times New Roman"/>
                <w:color w:val="000000"/>
                <w:sz w:val="22"/>
                <w:szCs w:val="22"/>
              </w:rPr>
            </w:pPr>
            <w:r w:rsidRPr="00E15DB0">
              <w:rPr>
                <w:rFonts w:cs="Times New Roman"/>
                <w:color w:val="000000"/>
                <w:sz w:val="22"/>
                <w:szCs w:val="22"/>
              </w:rPr>
              <w:t>0.28</w:t>
            </w:r>
          </w:p>
        </w:tc>
        <w:tc>
          <w:tcPr>
            <w:tcW w:w="403" w:type="pct"/>
            <w:tcBorders>
              <w:top w:val="nil"/>
              <w:left w:val="nil"/>
              <w:bottom w:val="single" w:sz="18" w:space="0" w:color="auto"/>
              <w:right w:val="single" w:sz="4" w:space="0" w:color="auto"/>
            </w:tcBorders>
            <w:shd w:val="clear" w:color="auto" w:fill="auto"/>
            <w:noWrap/>
            <w:vAlign w:val="bottom"/>
            <w:hideMark/>
          </w:tcPr>
          <w:p w14:paraId="6FD749F0" w14:textId="546CD9CF" w:rsidR="00E15DB0" w:rsidRPr="00E15DB0" w:rsidRDefault="00E15DB0" w:rsidP="00E15DB0">
            <w:pPr>
              <w:jc w:val="center"/>
              <w:rPr>
                <w:rFonts w:eastAsia="Times New Roman" w:cs="Times New Roman"/>
                <w:color w:val="000000"/>
                <w:sz w:val="22"/>
                <w:szCs w:val="22"/>
              </w:rPr>
            </w:pPr>
            <w:r w:rsidRPr="00E15DB0">
              <w:rPr>
                <w:rFonts w:cs="Times New Roman"/>
                <w:color w:val="000000"/>
                <w:sz w:val="22"/>
                <w:szCs w:val="22"/>
              </w:rPr>
              <w:t>0.10</w:t>
            </w:r>
          </w:p>
        </w:tc>
        <w:tc>
          <w:tcPr>
            <w:tcW w:w="557" w:type="pct"/>
            <w:tcBorders>
              <w:top w:val="nil"/>
              <w:left w:val="nil"/>
              <w:bottom w:val="single" w:sz="18" w:space="0" w:color="auto"/>
              <w:right w:val="single" w:sz="18" w:space="0" w:color="auto"/>
            </w:tcBorders>
            <w:shd w:val="clear" w:color="auto" w:fill="auto"/>
            <w:noWrap/>
            <w:vAlign w:val="bottom"/>
            <w:hideMark/>
          </w:tcPr>
          <w:p w14:paraId="313C7C17" w14:textId="0C5BB76F" w:rsidR="00E15DB0" w:rsidRPr="00E15DB0" w:rsidRDefault="00E15DB0" w:rsidP="00E15DB0">
            <w:pPr>
              <w:jc w:val="center"/>
              <w:rPr>
                <w:rFonts w:eastAsia="Times New Roman" w:cs="Times New Roman"/>
                <w:b/>
                <w:color w:val="000000"/>
                <w:sz w:val="22"/>
                <w:szCs w:val="22"/>
              </w:rPr>
            </w:pPr>
            <w:r w:rsidRPr="00E15DB0">
              <w:rPr>
                <w:rFonts w:cs="Times New Roman"/>
                <w:color w:val="000000"/>
                <w:sz w:val="22"/>
                <w:szCs w:val="22"/>
              </w:rPr>
              <w:t>0.18</w:t>
            </w:r>
          </w:p>
        </w:tc>
      </w:tr>
    </w:tbl>
    <w:p w14:paraId="32C30AB0" w14:textId="77777777" w:rsidR="00E15DB0" w:rsidRPr="00E15DB0" w:rsidRDefault="00E15DB0" w:rsidP="00E15DB0">
      <w:pPr>
        <w:rPr>
          <w:lang w:eastAsia="ko-KR"/>
        </w:rPr>
      </w:pPr>
    </w:p>
    <w:p w14:paraId="3E0E943F" w14:textId="77777777" w:rsidR="00E15DB0" w:rsidRPr="00E15DB0" w:rsidRDefault="00E15DB0" w:rsidP="00E15DB0">
      <w:pPr>
        <w:rPr>
          <w:lang w:eastAsia="ko-KR"/>
        </w:rPr>
      </w:pPr>
    </w:p>
    <w:p w14:paraId="2546C0CB" w14:textId="77777777" w:rsidR="00187E87" w:rsidRDefault="00187E87" w:rsidP="00187E87">
      <w:pPr>
        <w:pStyle w:val="Heading5"/>
        <w:rPr>
          <w:lang w:eastAsia="ko-KR"/>
        </w:rPr>
      </w:pPr>
      <w:r>
        <w:rPr>
          <w:lang w:eastAsia="ko-KR"/>
        </w:rPr>
        <w:lastRenderedPageBreak/>
        <w:t>Feed-Forward Compensation Testing</w:t>
      </w:r>
    </w:p>
    <w:p w14:paraId="610888DC" w14:textId="5A33E8E9" w:rsidR="00B121D2" w:rsidRDefault="00E15DB0" w:rsidP="00787247">
      <w:pPr>
        <w:pStyle w:val="AllParagraph"/>
        <w:rPr>
          <w:lang w:eastAsia="ko-KR"/>
        </w:rPr>
      </w:pPr>
      <w:r>
        <w:rPr>
          <w:lang w:eastAsia="ko-KR"/>
        </w:rPr>
        <w:t>For the high</w:t>
      </w:r>
      <w:r w:rsidR="009D0E6F">
        <w:rPr>
          <w:lang w:eastAsia="ko-KR"/>
        </w:rPr>
        <w:t xml:space="preserve">-speed testing, </w:t>
      </w:r>
      <w:r w:rsidR="00A249C3">
        <w:rPr>
          <w:lang w:eastAsia="ko-KR"/>
        </w:rPr>
        <w:t xml:space="preserve">the </w:t>
      </w:r>
      <w:r w:rsidR="009D0E6F">
        <w:rPr>
          <w:lang w:eastAsia="ko-KR"/>
        </w:rPr>
        <w:t xml:space="preserve">same </w:t>
      </w:r>
      <w:r w:rsidR="00A249C3">
        <w:rPr>
          <w:lang w:eastAsia="ko-KR"/>
        </w:rPr>
        <w:t>architecture and relationships are assumed for a feed forward compensator as in the low-speed region.</w:t>
      </w:r>
      <w:r w:rsidR="00AE43EE">
        <w:rPr>
          <w:lang w:eastAsia="ko-KR"/>
        </w:rPr>
        <w:t xml:space="preserve"> </w:t>
      </w:r>
      <w:r w:rsidR="00A249C3">
        <w:rPr>
          <w:lang w:eastAsia="ko-KR"/>
        </w:rPr>
        <w:t xml:space="preserve">Also, the </w:t>
      </w:r>
      <w:r w:rsidR="00187E87">
        <w:rPr>
          <w:lang w:eastAsia="ko-KR"/>
        </w:rPr>
        <w:t xml:space="preserve">same systematic tuning steps as the previous sections (see Table 6 for gain schedule) </w:t>
      </w:r>
      <w:r w:rsidR="00A249C3">
        <w:rPr>
          <w:lang w:eastAsia="ko-KR"/>
        </w:rPr>
        <w:t>are conducted to serve</w:t>
      </w:r>
      <w:r w:rsidR="00187E87">
        <w:rPr>
          <w:lang w:eastAsia="ko-KR"/>
        </w:rPr>
        <w:t xml:space="preserve"> as a basis for comparison. In addition to observing the step-response and accompanying characteristics, the integrator</w:t>
      </w:r>
      <w:r w:rsidR="00787247">
        <w:rPr>
          <w:lang w:eastAsia="ko-KR"/>
        </w:rPr>
        <w:t>’</w:t>
      </w:r>
      <w:r w:rsidR="00187E87">
        <w:rPr>
          <w:lang w:eastAsia="ko-KR"/>
        </w:rPr>
        <w:t>s effort was also recorded for analyzing effect of integrator wind-up. Figures</w:t>
      </w:r>
      <w:r w:rsidR="00787247">
        <w:rPr>
          <w:lang w:eastAsia="ko-KR"/>
        </w:rPr>
        <w:t xml:space="preserve"> 29–3</w:t>
      </w:r>
      <w:r w:rsidR="001C6B57">
        <w:rPr>
          <w:lang w:eastAsia="ko-KR"/>
        </w:rPr>
        <w:t>0</w:t>
      </w:r>
      <w:r w:rsidR="00187E87">
        <w:rPr>
          <w:lang w:eastAsia="ko-KR"/>
        </w:rPr>
        <w:t xml:space="preserve"> </w:t>
      </w:r>
      <w:r w:rsidR="00187E87">
        <w:t xml:space="preserve">display these results and are organized from top-to-bottom by effects of the varying the proportional-only, integral-only, and derivative-only gains respectively. From these figures, </w:t>
      </w:r>
      <w:r w:rsidR="001C6B57">
        <w:t>we can observe that the feed-forward compensation has significant benefit to the system</w:t>
      </w:r>
      <w:r w:rsidR="00AD7155">
        <w:t xml:space="preserve">. Comparing just the plots of the proportional gain iterations of both systems show that the base feedback system response (i.e., </w:t>
      </w:r>
      <w:r w:rsidR="00AD7155">
        <w:rPr>
          <w:i/>
        </w:rPr>
        <w:t>K</w:t>
      </w:r>
      <w:r w:rsidR="00AD7155">
        <w:rPr>
          <w:i/>
          <w:vertAlign w:val="subscript"/>
        </w:rPr>
        <w:t xml:space="preserve">P </w:t>
      </w:r>
      <w:r w:rsidR="00AD7155">
        <w:t xml:space="preserve">= 1) of the system with feed-forward compensation </w:t>
      </w:r>
      <w:r w:rsidR="00AD7155">
        <w:rPr>
          <w:lang w:eastAsia="ko-KR"/>
        </w:rPr>
        <w:t>quickly reaches steady states near both set points, 1.25 and 1.50 [</w:t>
      </w:r>
      <w:r w:rsidR="00F038AB">
        <w:rPr>
          <w:lang w:eastAsia="ko-KR"/>
        </w:rPr>
        <w:t>m/​s</w:t>
      </w:r>
      <w:r w:rsidR="00AD7155">
        <w:rPr>
          <w:lang w:eastAsia="ko-KR"/>
        </w:rPr>
        <w:t>], with steady state error.</w:t>
      </w:r>
      <w:r w:rsidR="00AE43EE">
        <w:rPr>
          <w:lang w:eastAsia="ko-KR"/>
        </w:rPr>
        <w:t xml:space="preserve"> </w:t>
      </w:r>
      <w:r w:rsidR="00AD7155">
        <w:rPr>
          <w:lang w:eastAsia="ko-KR"/>
        </w:rPr>
        <w:t xml:space="preserve">Whereas, the system without feed-forward compensation has a maximum velocity </w:t>
      </w:r>
      <w:r w:rsidR="009414B3">
        <w:rPr>
          <w:lang w:eastAsia="ko-KR"/>
        </w:rPr>
        <w:t xml:space="preserve">attainable is unable to respond </w:t>
      </w:r>
      <w:r w:rsidR="00F061D3">
        <w:rPr>
          <w:lang w:eastAsia="ko-KR"/>
        </w:rPr>
        <w:t>to changes in set-point.</w:t>
      </w:r>
      <w:r w:rsidR="00AE43EE">
        <w:rPr>
          <w:lang w:eastAsia="ko-KR"/>
        </w:rPr>
        <w:t xml:space="preserve"> </w:t>
      </w:r>
      <w:r w:rsidR="000667ED">
        <w:rPr>
          <w:lang w:eastAsia="ko-KR"/>
        </w:rPr>
        <w:t>This advantage is co</w:t>
      </w:r>
      <w:r w:rsidR="00B121D2">
        <w:rPr>
          <w:lang w:eastAsia="ko-KR"/>
        </w:rPr>
        <w:t>nsistent across the various tuning gains and controller effects.</w:t>
      </w:r>
    </w:p>
    <w:p w14:paraId="029EA1A3" w14:textId="31F6ECD9" w:rsidR="00C31D19" w:rsidRDefault="00B121D2" w:rsidP="006165AD">
      <w:pPr>
        <w:pStyle w:val="AllParagraph"/>
        <w:rPr>
          <w:lang w:eastAsia="ko-KR"/>
        </w:rPr>
      </w:pPr>
      <w:r>
        <w:rPr>
          <w:lang w:eastAsia="ko-KR"/>
        </w:rPr>
        <w:t xml:space="preserve">For the optimized </w:t>
      </w:r>
      <w:r w:rsidR="00C31D19">
        <w:rPr>
          <w:lang w:eastAsia="ko-KR"/>
        </w:rPr>
        <w:t>system responses, displayed in Figure 31, the feed-forward compensated system has a near identical rise time as the uncompensated system but displays more overshoot and a slower settling time (see Table 16).</w:t>
      </w:r>
      <w:r w:rsidR="00AE43EE">
        <w:rPr>
          <w:lang w:eastAsia="ko-KR"/>
        </w:rPr>
        <w:t xml:space="preserve"> </w:t>
      </w:r>
      <w:r w:rsidR="00C31D19">
        <w:rPr>
          <w:lang w:eastAsia="ko-KR"/>
        </w:rPr>
        <w:t xml:space="preserve">These systems received similar tuning iterations to compare results but even with more tuning to the compensated system did not provide better response than the uncompensated. </w:t>
      </w:r>
    </w:p>
    <w:p w14:paraId="138E3E2B" w14:textId="01B0A6C1" w:rsidR="00C31D19" w:rsidRDefault="00C31D19" w:rsidP="006165AD">
      <w:pPr>
        <w:pStyle w:val="AllParagraph"/>
        <w:rPr>
          <w:lang w:eastAsia="ko-KR"/>
        </w:rPr>
      </w:pPr>
      <w:r>
        <w:rPr>
          <w:lang w:eastAsia="ko-KR"/>
        </w:rPr>
        <w:t>Additionally, the compensated system does provide decreased integrator effort and prevents integrator wind-up as it displayed in Figure 31. The integrator for the uncompensated system is consistently accumulating error in order to maintain a high speed steady state whereas the compensated system</w:t>
      </w:r>
      <w:r w:rsidR="00787247">
        <w:rPr>
          <w:lang w:eastAsia="ko-KR"/>
        </w:rPr>
        <w:t>’</w:t>
      </w:r>
      <w:r>
        <w:rPr>
          <w:lang w:eastAsia="ko-KR"/>
        </w:rPr>
        <w:t xml:space="preserve">s integrator effort is minimized. Another facet present in this figure is the indication that the integrator is actually working to remove effort from the controller overall by providing a negative effort in order to maintain a steady state. </w:t>
      </w:r>
    </w:p>
    <w:p w14:paraId="2B1E4ED3" w14:textId="6C8EB761" w:rsidR="00187E87" w:rsidRDefault="00187E87" w:rsidP="00AD7155">
      <w:pPr>
        <w:pStyle w:val="MTDisplayEquation"/>
        <w:jc w:val="both"/>
      </w:pPr>
    </w:p>
    <w:p w14:paraId="4235456E" w14:textId="28A0C0B6" w:rsidR="00187E87" w:rsidRDefault="00187E87" w:rsidP="00044653">
      <w:pPr>
        <w:rPr>
          <w:lang w:eastAsia="ko-KR"/>
        </w:rPr>
      </w:pPr>
      <w:r>
        <w:rPr>
          <w:lang w:eastAsia="ko-KR"/>
        </w:rPr>
        <w:br w:type="page"/>
      </w:r>
    </w:p>
    <w:p w14:paraId="10B5666E" w14:textId="00D808DA" w:rsidR="00187E87" w:rsidRDefault="003A1BB8" w:rsidP="00187E87">
      <w:pPr>
        <w:pStyle w:val="Image"/>
      </w:pPr>
      <w:r>
        <w:rPr>
          <w:lang w:eastAsia="en-US"/>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7AD83DC0" wp14:editId="4C1A6B91">
            <wp:extent cx="4522694" cy="3301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peed_high_FF.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529848" cy="3306562"/>
                    </a:xfrm>
                    <a:prstGeom prst="rect">
                      <a:avLst/>
                    </a:prstGeom>
                  </pic:spPr>
                </pic:pic>
              </a:graphicData>
            </a:graphic>
          </wp:inline>
        </w:drawing>
      </w:r>
    </w:p>
    <w:p w14:paraId="1A2738CB" w14:textId="38619BC9" w:rsidR="00187E87" w:rsidRDefault="00187E87" w:rsidP="00187E87">
      <w:pPr>
        <w:pStyle w:val="FigureTitle"/>
        <w:rPr>
          <w:lang w:eastAsia="ko-KR"/>
        </w:rPr>
      </w:pPr>
      <w:bookmarkStart w:id="100" w:name="_Toc514246826"/>
      <w:r>
        <w:rPr>
          <w:lang w:eastAsia="ko-KR"/>
        </w:rPr>
        <w:t>Tuning Step Responses</w:t>
      </w:r>
      <w:r w:rsidR="008E545E">
        <w:rPr>
          <w:lang w:eastAsia="ko-KR"/>
        </w:rPr>
        <w:t>—</w:t>
      </w:r>
      <w:r w:rsidR="00044653">
        <w:rPr>
          <w:lang w:eastAsia="ko-KR"/>
        </w:rPr>
        <w:t>High</w:t>
      </w:r>
      <w:r>
        <w:rPr>
          <w:lang w:eastAsia="ko-KR"/>
        </w:rPr>
        <w:t>-Speed Control without Feed-Forward Compensation</w:t>
      </w:r>
      <w:bookmarkEnd w:id="100"/>
    </w:p>
    <w:p w14:paraId="6DBA8B60" w14:textId="322E9BB7" w:rsidR="00187E87" w:rsidRDefault="003A1BB8" w:rsidP="003A1BB8">
      <w:pPr>
        <w:pStyle w:val="Image"/>
      </w:pPr>
      <w:r w:rsidRPr="003A1BB8">
        <w:rPr>
          <w:lang w:eastAsia="en-US"/>
        </w:rPr>
        <w:drawing>
          <wp:inline distT="0" distB="0" distL="0" distR="0" wp14:anchorId="411896D1" wp14:editId="3D82B227">
            <wp:extent cx="4690753" cy="3352594"/>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peed_high_FF.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694025" cy="3354932"/>
                    </a:xfrm>
                    <a:prstGeom prst="rect">
                      <a:avLst/>
                    </a:prstGeom>
                  </pic:spPr>
                </pic:pic>
              </a:graphicData>
            </a:graphic>
          </wp:inline>
        </w:drawing>
      </w:r>
    </w:p>
    <w:p w14:paraId="2881D498" w14:textId="2DA402D1" w:rsidR="00187E87" w:rsidRDefault="00187E87" w:rsidP="00187E87">
      <w:pPr>
        <w:pStyle w:val="FigureTitle"/>
        <w:rPr>
          <w:lang w:eastAsia="ko-KR"/>
        </w:rPr>
      </w:pPr>
      <w:bookmarkStart w:id="101" w:name="_Toc514246827"/>
      <w:r>
        <w:rPr>
          <w:lang w:eastAsia="ko-KR"/>
        </w:rPr>
        <w:t>Tuning Step Responses</w:t>
      </w:r>
      <w:r w:rsidR="008E545E">
        <w:rPr>
          <w:lang w:eastAsia="ko-KR"/>
        </w:rPr>
        <w:t>—</w:t>
      </w:r>
      <w:r w:rsidR="00044653">
        <w:rPr>
          <w:lang w:eastAsia="ko-KR"/>
        </w:rPr>
        <w:t>High</w:t>
      </w:r>
      <w:r>
        <w:rPr>
          <w:lang w:eastAsia="ko-KR"/>
        </w:rPr>
        <w:t>-Speed Control with Feed-Forward Compensation</w:t>
      </w:r>
      <w:bookmarkEnd w:id="101"/>
    </w:p>
    <w:p w14:paraId="0F243E22" w14:textId="30EDC356" w:rsidR="00187E87" w:rsidRDefault="00187E87" w:rsidP="00AE43EE">
      <w:pPr>
        <w:pStyle w:val="TableTitle"/>
        <w:rPr>
          <w:lang w:eastAsia="ko-KR"/>
        </w:rPr>
      </w:pPr>
      <w:bookmarkStart w:id="102" w:name="_Toc514246864"/>
      <w:r>
        <w:rPr>
          <w:lang w:eastAsia="ko-KR"/>
        </w:rPr>
        <w:lastRenderedPageBreak/>
        <w:t>Optimized Performance Characteristics</w:t>
      </w:r>
      <w:r w:rsidR="008E545E">
        <w:rPr>
          <w:lang w:eastAsia="ko-KR"/>
        </w:rPr>
        <w:t>—</w:t>
      </w:r>
      <w:r>
        <w:rPr>
          <w:lang w:eastAsia="ko-KR"/>
        </w:rPr>
        <w:t>Low-Speed Control</w:t>
      </w:r>
      <w:r w:rsidR="008E545E">
        <w:rPr>
          <w:lang w:eastAsia="ko-KR"/>
        </w:rPr>
        <w:t>—</w:t>
      </w:r>
      <w:r>
        <w:rPr>
          <w:lang w:eastAsia="ko-KR"/>
        </w:rPr>
        <w:t>Feed-Forward Compensation</w:t>
      </w:r>
      <w:bookmarkEnd w:id="102"/>
    </w:p>
    <w:tbl>
      <w:tblPr>
        <w:tblW w:w="5170" w:type="pct"/>
        <w:tblLayout w:type="fixed"/>
        <w:tblLook w:val="04A0" w:firstRow="1" w:lastRow="0" w:firstColumn="1" w:lastColumn="0" w:noHBand="0" w:noVBand="1"/>
      </w:tblPr>
      <w:tblGrid>
        <w:gridCol w:w="612"/>
        <w:gridCol w:w="898"/>
        <w:gridCol w:w="651"/>
        <w:gridCol w:w="620"/>
        <w:gridCol w:w="816"/>
        <w:gridCol w:w="627"/>
        <w:gridCol w:w="810"/>
        <w:gridCol w:w="716"/>
        <w:gridCol w:w="718"/>
        <w:gridCol w:w="716"/>
        <w:gridCol w:w="716"/>
        <w:gridCol w:w="986"/>
      </w:tblGrid>
      <w:tr w:rsidR="00187E87" w:rsidRPr="003E7F3D" w14:paraId="336DEEEA" w14:textId="77777777" w:rsidTr="004055F4">
        <w:trPr>
          <w:trHeight w:val="300"/>
        </w:trPr>
        <w:tc>
          <w:tcPr>
            <w:tcW w:w="1215" w:type="pct"/>
            <w:gridSpan w:val="3"/>
            <w:tcBorders>
              <w:top w:val="single" w:sz="18" w:space="0" w:color="auto"/>
              <w:left w:val="single" w:sz="18" w:space="0" w:color="auto"/>
              <w:bottom w:val="single" w:sz="4" w:space="0" w:color="auto"/>
              <w:right w:val="single" w:sz="18" w:space="0" w:color="auto"/>
            </w:tcBorders>
            <w:vAlign w:val="center"/>
          </w:tcPr>
          <w:p w14:paraId="7C704B61" w14:textId="77777777" w:rsidR="00187E87" w:rsidRPr="003E7F3D" w:rsidRDefault="00187E87" w:rsidP="00E15DB0">
            <w:pPr>
              <w:jc w:val="center"/>
              <w:rPr>
                <w:rFonts w:eastAsia="Times New Roman" w:cs="Times New Roman"/>
                <w:b/>
                <w:bCs/>
                <w:color w:val="000000"/>
                <w:sz w:val="22"/>
                <w:szCs w:val="22"/>
              </w:rPr>
            </w:pPr>
            <w:r>
              <w:rPr>
                <w:rFonts w:eastAsia="Times New Roman" w:cs="Times New Roman"/>
                <w:b/>
                <w:bCs/>
                <w:color w:val="000000"/>
                <w:sz w:val="22"/>
                <w:szCs w:val="22"/>
              </w:rPr>
              <w:t>Gains</w:t>
            </w:r>
          </w:p>
        </w:tc>
        <w:tc>
          <w:tcPr>
            <w:tcW w:w="1161" w:type="pct"/>
            <w:gridSpan w:val="3"/>
            <w:tcBorders>
              <w:top w:val="single" w:sz="18" w:space="0" w:color="auto"/>
              <w:left w:val="single" w:sz="18" w:space="0" w:color="auto"/>
              <w:bottom w:val="single" w:sz="4" w:space="0" w:color="auto"/>
              <w:right w:val="single" w:sz="18" w:space="0" w:color="auto"/>
            </w:tcBorders>
            <w:shd w:val="clear" w:color="auto" w:fill="auto"/>
            <w:noWrap/>
            <w:vAlign w:val="center"/>
            <w:hideMark/>
          </w:tcPr>
          <w:p w14:paraId="7B08CECE" w14:textId="77777777" w:rsidR="00187E87" w:rsidRPr="003E7F3D" w:rsidRDefault="00187E87" w:rsidP="00E15DB0">
            <w:pPr>
              <w:jc w:val="center"/>
              <w:rPr>
                <w:rFonts w:eastAsia="Times New Roman" w:cs="Times New Roman"/>
                <w:b/>
                <w:bCs/>
                <w:color w:val="000000"/>
                <w:sz w:val="22"/>
                <w:szCs w:val="22"/>
              </w:rPr>
            </w:pPr>
            <w:r>
              <w:rPr>
                <w:rFonts w:eastAsia="Times New Roman" w:cs="Times New Roman"/>
                <w:b/>
                <w:bCs/>
                <w:i/>
                <w:color w:val="000000"/>
                <w:sz w:val="22"/>
                <w:szCs w:val="22"/>
              </w:rPr>
              <w:t xml:space="preserve">Rise Time, </w:t>
            </w:r>
            <w:r w:rsidRPr="00606274">
              <w:rPr>
                <w:rFonts w:eastAsia="Times New Roman" w:cs="Times New Roman"/>
                <w:b/>
                <w:bCs/>
                <w:i/>
                <w:color w:val="000000"/>
                <w:sz w:val="22"/>
                <w:szCs w:val="22"/>
              </w:rPr>
              <w:t>T</w:t>
            </w:r>
            <w:r w:rsidRPr="00606274">
              <w:rPr>
                <w:rFonts w:eastAsia="Times New Roman" w:cs="Times New Roman"/>
                <w:b/>
                <w:bCs/>
                <w:i/>
                <w:color w:val="000000"/>
                <w:sz w:val="22"/>
                <w:szCs w:val="22"/>
                <w:vertAlign w:val="subscript"/>
              </w:rPr>
              <w:t>R</w:t>
            </w:r>
            <w:r w:rsidRPr="003E7F3D">
              <w:rPr>
                <w:rFonts w:eastAsia="Times New Roman" w:cs="Times New Roman"/>
                <w:b/>
                <w:bCs/>
                <w:color w:val="000000"/>
                <w:sz w:val="22"/>
                <w:szCs w:val="22"/>
              </w:rPr>
              <w:t xml:space="preserve"> [s]</w:t>
            </w:r>
          </w:p>
        </w:tc>
        <w:tc>
          <w:tcPr>
            <w:tcW w:w="1263" w:type="pct"/>
            <w:gridSpan w:val="3"/>
            <w:tcBorders>
              <w:top w:val="single" w:sz="18" w:space="0" w:color="auto"/>
              <w:left w:val="single" w:sz="18" w:space="0" w:color="auto"/>
              <w:bottom w:val="single" w:sz="4" w:space="0" w:color="auto"/>
              <w:right w:val="single" w:sz="24" w:space="0" w:color="auto"/>
            </w:tcBorders>
            <w:shd w:val="clear" w:color="auto" w:fill="auto"/>
            <w:noWrap/>
            <w:vAlign w:val="center"/>
            <w:hideMark/>
          </w:tcPr>
          <w:p w14:paraId="1BF2BDBC" w14:textId="77777777" w:rsidR="00187E87" w:rsidRPr="003E7F3D" w:rsidRDefault="00187E87" w:rsidP="00E15DB0">
            <w:pPr>
              <w:jc w:val="center"/>
              <w:rPr>
                <w:rFonts w:eastAsia="Times New Roman" w:cs="Times New Roman"/>
                <w:b/>
                <w:bCs/>
                <w:color w:val="000000"/>
                <w:sz w:val="22"/>
                <w:szCs w:val="22"/>
              </w:rPr>
            </w:pPr>
            <w:r w:rsidRPr="00606274">
              <w:rPr>
                <w:rFonts w:eastAsia="Times New Roman" w:cs="Times New Roman"/>
                <w:b/>
                <w:bCs/>
                <w:i/>
                <w:color w:val="000000"/>
                <w:sz w:val="22"/>
                <w:szCs w:val="22"/>
              </w:rPr>
              <w:t>Settling Time, T</w:t>
            </w:r>
            <w:r w:rsidRPr="00606274">
              <w:rPr>
                <w:rFonts w:eastAsia="Times New Roman" w:cs="Times New Roman"/>
                <w:b/>
                <w:bCs/>
                <w:i/>
                <w:color w:val="000000"/>
                <w:sz w:val="22"/>
                <w:szCs w:val="22"/>
                <w:vertAlign w:val="subscript"/>
              </w:rPr>
              <w:t>S</w:t>
            </w:r>
            <w:r w:rsidRPr="003E7F3D">
              <w:rPr>
                <w:rFonts w:eastAsia="Times New Roman" w:cs="Times New Roman"/>
                <w:b/>
                <w:bCs/>
                <w:color w:val="000000"/>
                <w:sz w:val="22"/>
                <w:szCs w:val="22"/>
                <w:vertAlign w:val="subscript"/>
              </w:rPr>
              <w:t xml:space="preserve"> </w:t>
            </w:r>
            <w:r w:rsidRPr="003E7F3D">
              <w:rPr>
                <w:rFonts w:eastAsia="Times New Roman" w:cs="Times New Roman"/>
                <w:b/>
                <w:bCs/>
                <w:color w:val="000000"/>
                <w:sz w:val="22"/>
                <w:szCs w:val="22"/>
              </w:rPr>
              <w:t>[s]</w:t>
            </w:r>
          </w:p>
        </w:tc>
        <w:tc>
          <w:tcPr>
            <w:tcW w:w="1362" w:type="pct"/>
            <w:gridSpan w:val="3"/>
            <w:tcBorders>
              <w:top w:val="single" w:sz="18" w:space="0" w:color="auto"/>
              <w:left w:val="single" w:sz="24" w:space="0" w:color="auto"/>
              <w:bottom w:val="single" w:sz="4" w:space="0" w:color="auto"/>
              <w:right w:val="single" w:sz="18" w:space="0" w:color="auto"/>
            </w:tcBorders>
            <w:shd w:val="clear" w:color="auto" w:fill="auto"/>
            <w:noWrap/>
            <w:vAlign w:val="center"/>
            <w:hideMark/>
          </w:tcPr>
          <w:p w14:paraId="4A658361" w14:textId="17679261" w:rsidR="00187E87" w:rsidRPr="003E7F3D" w:rsidRDefault="004055F4" w:rsidP="004055F4">
            <w:pPr>
              <w:jc w:val="center"/>
              <w:rPr>
                <w:rFonts w:eastAsia="Times New Roman" w:cs="Times New Roman"/>
                <w:b/>
                <w:bCs/>
                <w:color w:val="000000"/>
                <w:sz w:val="22"/>
                <w:szCs w:val="22"/>
              </w:rPr>
            </w:pPr>
            <w:r>
              <w:rPr>
                <w:rFonts w:eastAsia="Times New Roman" w:cs="Times New Roman"/>
                <w:b/>
                <w:bCs/>
                <w:i/>
                <w:color w:val="000000"/>
                <w:sz w:val="22"/>
                <w:szCs w:val="22"/>
              </w:rPr>
              <w:t>Overshoot</w:t>
            </w:r>
            <w:r w:rsidR="00187E87">
              <w:rPr>
                <w:rFonts w:eastAsia="Times New Roman" w:cs="Times New Roman"/>
                <w:b/>
                <w:bCs/>
                <w:i/>
                <w:color w:val="000000"/>
                <w:sz w:val="22"/>
                <w:szCs w:val="22"/>
              </w:rPr>
              <w:t xml:space="preserve"> [</w:t>
            </w:r>
            <w:r>
              <w:rPr>
                <w:rFonts w:eastAsia="Times New Roman" w:cs="Times New Roman"/>
                <w:b/>
                <w:bCs/>
                <w:i/>
                <w:color w:val="000000"/>
                <w:sz w:val="22"/>
                <w:szCs w:val="22"/>
              </w:rPr>
              <w:t>%</w:t>
            </w:r>
            <w:r w:rsidR="00187E87">
              <w:rPr>
                <w:rFonts w:eastAsia="Times New Roman" w:cs="Times New Roman"/>
                <w:b/>
                <w:bCs/>
                <w:i/>
                <w:color w:val="000000"/>
                <w:sz w:val="22"/>
                <w:szCs w:val="22"/>
              </w:rPr>
              <w:t>]</w:t>
            </w:r>
          </w:p>
        </w:tc>
      </w:tr>
      <w:tr w:rsidR="00187E87" w:rsidRPr="003E7F3D" w14:paraId="4D1F9DC2" w14:textId="77777777" w:rsidTr="004055F4">
        <w:trPr>
          <w:trHeight w:val="300"/>
        </w:trPr>
        <w:tc>
          <w:tcPr>
            <w:tcW w:w="344" w:type="pct"/>
            <w:tcBorders>
              <w:top w:val="single" w:sz="4" w:space="0" w:color="auto"/>
              <w:left w:val="single" w:sz="18" w:space="0" w:color="auto"/>
              <w:bottom w:val="single" w:sz="4" w:space="0" w:color="auto"/>
              <w:right w:val="single" w:sz="4" w:space="0" w:color="auto"/>
            </w:tcBorders>
            <w:shd w:val="clear" w:color="auto" w:fill="auto"/>
            <w:noWrap/>
            <w:vAlign w:val="center"/>
            <w:hideMark/>
          </w:tcPr>
          <w:p w14:paraId="1B735636" w14:textId="77777777" w:rsidR="00187E87" w:rsidRPr="003E7F3D" w:rsidRDefault="00187E87" w:rsidP="00E15DB0">
            <w:pPr>
              <w:jc w:val="center"/>
              <w:rPr>
                <w:rFonts w:eastAsia="Times New Roman" w:cs="Times New Roman"/>
                <w:b/>
                <w:bCs/>
                <w:color w:val="000000"/>
                <w:sz w:val="22"/>
                <w:szCs w:val="22"/>
              </w:rPr>
            </w:pPr>
            <w:r w:rsidRPr="003E7F3D">
              <w:rPr>
                <w:rFonts w:eastAsia="Times New Roman" w:cs="Times New Roman"/>
                <w:b/>
                <w:bCs/>
                <w:color w:val="000000"/>
                <w:sz w:val="22"/>
                <w:szCs w:val="22"/>
              </w:rPr>
              <w:t>Kp</w:t>
            </w:r>
          </w:p>
        </w:tc>
        <w:tc>
          <w:tcPr>
            <w:tcW w:w="505" w:type="pct"/>
            <w:tcBorders>
              <w:top w:val="single" w:sz="4" w:space="0" w:color="auto"/>
              <w:left w:val="single" w:sz="4" w:space="0" w:color="auto"/>
              <w:bottom w:val="single" w:sz="4" w:space="0" w:color="auto"/>
              <w:right w:val="single" w:sz="4" w:space="0" w:color="auto"/>
            </w:tcBorders>
            <w:vAlign w:val="center"/>
          </w:tcPr>
          <w:p w14:paraId="32BF08DF" w14:textId="77777777" w:rsidR="00187E87" w:rsidRDefault="00187E87" w:rsidP="00E15DB0">
            <w:pPr>
              <w:jc w:val="center"/>
              <w:rPr>
                <w:rFonts w:eastAsia="Times New Roman" w:cs="Times New Roman"/>
                <w:b/>
                <w:bCs/>
                <w:color w:val="000000"/>
                <w:sz w:val="22"/>
                <w:szCs w:val="22"/>
              </w:rPr>
            </w:pPr>
            <w:r>
              <w:rPr>
                <w:rFonts w:eastAsia="Times New Roman" w:cs="Times New Roman"/>
                <w:b/>
                <w:bCs/>
                <w:color w:val="000000"/>
                <w:sz w:val="22"/>
                <w:szCs w:val="22"/>
              </w:rPr>
              <w:t>Ki</w:t>
            </w:r>
          </w:p>
          <w:p w14:paraId="65C40FC7" w14:textId="12B8E256" w:rsidR="00187E87" w:rsidRPr="00352144" w:rsidRDefault="00187E87" w:rsidP="00E15DB0">
            <w:pPr>
              <w:jc w:val="center"/>
              <w:rPr>
                <w:rFonts w:eastAsia="Times New Roman" w:cs="Times New Roman"/>
                <w:bCs/>
                <w:color w:val="000000"/>
                <w:sz w:val="18"/>
                <w:szCs w:val="18"/>
              </w:rPr>
            </w:pPr>
            <w:r>
              <w:rPr>
                <w:rFonts w:eastAsia="Times New Roman" w:cs="Times New Roman"/>
                <w:bCs/>
                <w:color w:val="000000"/>
                <w:sz w:val="18"/>
                <w:szCs w:val="18"/>
              </w:rPr>
              <w:t>(N</w:t>
            </w:r>
            <w:r w:rsidR="00F038AB">
              <w:rPr>
                <w:rFonts w:eastAsia="Times New Roman" w:cs="Times New Roman"/>
                <w:bCs/>
                <w:color w:val="000000"/>
                <w:sz w:val="18"/>
                <w:szCs w:val="18"/>
              </w:rPr>
              <w:t>F/​F</w:t>
            </w:r>
            <w:r>
              <w:rPr>
                <w:rFonts w:eastAsia="Times New Roman" w:cs="Times New Roman"/>
                <w:bCs/>
                <w:color w:val="000000"/>
                <w:sz w:val="18"/>
                <w:szCs w:val="18"/>
              </w:rPr>
              <w:t>F</w:t>
            </w:r>
            <w:r w:rsidRPr="00352144">
              <w:rPr>
                <w:rFonts w:eastAsia="Times New Roman" w:cs="Times New Roman"/>
                <w:bCs/>
                <w:color w:val="000000"/>
                <w:sz w:val="18"/>
                <w:szCs w:val="18"/>
              </w:rPr>
              <w:t>)</w:t>
            </w:r>
          </w:p>
        </w:tc>
        <w:tc>
          <w:tcPr>
            <w:tcW w:w="365" w:type="pct"/>
            <w:tcBorders>
              <w:top w:val="single" w:sz="4" w:space="0" w:color="auto"/>
              <w:left w:val="single" w:sz="4" w:space="0" w:color="auto"/>
              <w:bottom w:val="single" w:sz="4" w:space="0" w:color="auto"/>
              <w:right w:val="single" w:sz="18" w:space="0" w:color="auto"/>
            </w:tcBorders>
            <w:shd w:val="clear" w:color="auto" w:fill="auto"/>
            <w:noWrap/>
            <w:vAlign w:val="center"/>
            <w:hideMark/>
          </w:tcPr>
          <w:p w14:paraId="2D9E2B0C" w14:textId="77777777" w:rsidR="00187E87" w:rsidRPr="003E7F3D" w:rsidRDefault="00187E87" w:rsidP="00E15DB0">
            <w:pPr>
              <w:jc w:val="center"/>
              <w:rPr>
                <w:rFonts w:eastAsia="Times New Roman" w:cs="Times New Roman"/>
                <w:b/>
                <w:bCs/>
                <w:color w:val="000000"/>
                <w:sz w:val="22"/>
                <w:szCs w:val="22"/>
              </w:rPr>
            </w:pPr>
            <w:r w:rsidRPr="003E7F3D">
              <w:rPr>
                <w:rFonts w:eastAsia="Times New Roman" w:cs="Times New Roman"/>
                <w:b/>
                <w:bCs/>
                <w:color w:val="000000"/>
                <w:sz w:val="22"/>
                <w:szCs w:val="22"/>
              </w:rPr>
              <w:t>Kd</w:t>
            </w:r>
          </w:p>
        </w:tc>
        <w:tc>
          <w:tcPr>
            <w:tcW w:w="349" w:type="pct"/>
            <w:tcBorders>
              <w:top w:val="nil"/>
              <w:left w:val="single" w:sz="18" w:space="0" w:color="auto"/>
              <w:bottom w:val="single" w:sz="4" w:space="0" w:color="auto"/>
              <w:right w:val="single" w:sz="4" w:space="0" w:color="auto"/>
            </w:tcBorders>
            <w:shd w:val="clear" w:color="auto" w:fill="auto"/>
            <w:noWrap/>
            <w:vAlign w:val="center"/>
            <w:hideMark/>
          </w:tcPr>
          <w:p w14:paraId="27E63876" w14:textId="4A463BF7" w:rsidR="00187E87" w:rsidRPr="003E7F3D" w:rsidRDefault="004055F4" w:rsidP="00E15DB0">
            <w:pPr>
              <w:jc w:val="center"/>
              <w:rPr>
                <w:rFonts w:eastAsia="Times New Roman" w:cs="Times New Roman"/>
                <w:b/>
                <w:bCs/>
                <w:color w:val="000000"/>
                <w:sz w:val="22"/>
                <w:szCs w:val="22"/>
              </w:rPr>
            </w:pPr>
            <w:r>
              <w:rPr>
                <w:rFonts w:eastAsia="Times New Roman" w:cs="Times New Roman"/>
                <w:b/>
                <w:bCs/>
                <w:color w:val="000000"/>
                <w:sz w:val="22"/>
                <w:szCs w:val="22"/>
              </w:rPr>
              <w:t>NF</w:t>
            </w:r>
          </w:p>
        </w:tc>
        <w:tc>
          <w:tcPr>
            <w:tcW w:w="459" w:type="pct"/>
            <w:tcBorders>
              <w:top w:val="nil"/>
              <w:left w:val="nil"/>
              <w:bottom w:val="single" w:sz="4" w:space="0" w:color="auto"/>
              <w:right w:val="single" w:sz="4" w:space="0" w:color="auto"/>
            </w:tcBorders>
            <w:shd w:val="clear" w:color="auto" w:fill="auto"/>
            <w:noWrap/>
            <w:vAlign w:val="center"/>
            <w:hideMark/>
          </w:tcPr>
          <w:p w14:paraId="4610DD2F" w14:textId="7784C143" w:rsidR="00187E87" w:rsidRPr="003E7F3D" w:rsidRDefault="004055F4" w:rsidP="00E15DB0">
            <w:pPr>
              <w:jc w:val="center"/>
              <w:rPr>
                <w:rFonts w:eastAsia="Times New Roman" w:cs="Times New Roman"/>
                <w:b/>
                <w:bCs/>
                <w:color w:val="000000"/>
                <w:sz w:val="22"/>
                <w:szCs w:val="22"/>
              </w:rPr>
            </w:pPr>
            <w:r>
              <w:rPr>
                <w:rFonts w:eastAsia="Times New Roman" w:cs="Times New Roman"/>
                <w:b/>
                <w:bCs/>
                <w:color w:val="000000"/>
                <w:sz w:val="22"/>
                <w:szCs w:val="22"/>
              </w:rPr>
              <w:t>FF</w:t>
            </w:r>
          </w:p>
        </w:tc>
        <w:tc>
          <w:tcPr>
            <w:tcW w:w="353" w:type="pct"/>
            <w:tcBorders>
              <w:top w:val="nil"/>
              <w:left w:val="nil"/>
              <w:bottom w:val="single" w:sz="4" w:space="0" w:color="auto"/>
              <w:right w:val="single" w:sz="18" w:space="0" w:color="auto"/>
            </w:tcBorders>
            <w:shd w:val="clear" w:color="auto" w:fill="auto"/>
            <w:noWrap/>
            <w:vAlign w:val="center"/>
            <w:hideMark/>
          </w:tcPr>
          <w:p w14:paraId="10023782" w14:textId="77777777" w:rsidR="00187E87" w:rsidRPr="003E7F3D" w:rsidRDefault="00187E87" w:rsidP="00E15DB0">
            <w:pPr>
              <w:jc w:val="center"/>
              <w:rPr>
                <w:rFonts w:eastAsia="Times New Roman" w:cs="Times New Roman"/>
                <w:b/>
                <w:bCs/>
                <w:color w:val="000000"/>
                <w:sz w:val="22"/>
                <w:szCs w:val="22"/>
              </w:rPr>
            </w:pPr>
            <w:r>
              <w:rPr>
                <w:rFonts w:eastAsia="Times New Roman" w:cs="Times New Roman"/>
                <w:b/>
                <w:bCs/>
                <w:color w:val="000000"/>
                <w:sz w:val="22"/>
                <w:szCs w:val="22"/>
              </w:rPr>
              <w:t>Δ[s]</w:t>
            </w:r>
          </w:p>
        </w:tc>
        <w:tc>
          <w:tcPr>
            <w:tcW w:w="456" w:type="pct"/>
            <w:tcBorders>
              <w:top w:val="nil"/>
              <w:left w:val="single" w:sz="18" w:space="0" w:color="auto"/>
              <w:bottom w:val="single" w:sz="4" w:space="0" w:color="auto"/>
              <w:right w:val="single" w:sz="4" w:space="0" w:color="auto"/>
            </w:tcBorders>
            <w:shd w:val="clear" w:color="auto" w:fill="auto"/>
            <w:noWrap/>
            <w:vAlign w:val="center"/>
            <w:hideMark/>
          </w:tcPr>
          <w:p w14:paraId="40182B20" w14:textId="6935E2B7" w:rsidR="00187E87" w:rsidRPr="003E7F3D" w:rsidRDefault="004055F4" w:rsidP="00E15DB0">
            <w:pPr>
              <w:jc w:val="center"/>
              <w:rPr>
                <w:rFonts w:eastAsia="Times New Roman" w:cs="Times New Roman"/>
                <w:b/>
                <w:bCs/>
                <w:color w:val="000000"/>
                <w:sz w:val="22"/>
                <w:szCs w:val="22"/>
              </w:rPr>
            </w:pPr>
            <w:r>
              <w:rPr>
                <w:rFonts w:eastAsia="Times New Roman" w:cs="Times New Roman"/>
                <w:b/>
                <w:bCs/>
                <w:color w:val="000000"/>
                <w:sz w:val="22"/>
                <w:szCs w:val="22"/>
              </w:rPr>
              <w:t>NF</w:t>
            </w:r>
          </w:p>
        </w:tc>
        <w:tc>
          <w:tcPr>
            <w:tcW w:w="403" w:type="pct"/>
            <w:tcBorders>
              <w:top w:val="nil"/>
              <w:left w:val="nil"/>
              <w:bottom w:val="single" w:sz="4" w:space="0" w:color="auto"/>
              <w:right w:val="single" w:sz="4" w:space="0" w:color="auto"/>
            </w:tcBorders>
            <w:shd w:val="clear" w:color="auto" w:fill="auto"/>
            <w:noWrap/>
            <w:vAlign w:val="center"/>
            <w:hideMark/>
          </w:tcPr>
          <w:p w14:paraId="7A3B4D9A" w14:textId="41E30C50" w:rsidR="00187E87" w:rsidRPr="003E7F3D" w:rsidRDefault="004055F4" w:rsidP="00E15DB0">
            <w:pPr>
              <w:jc w:val="center"/>
              <w:rPr>
                <w:rFonts w:eastAsia="Times New Roman" w:cs="Times New Roman"/>
                <w:b/>
                <w:bCs/>
                <w:color w:val="000000"/>
                <w:sz w:val="22"/>
                <w:szCs w:val="22"/>
              </w:rPr>
            </w:pPr>
            <w:r>
              <w:rPr>
                <w:rFonts w:eastAsia="Times New Roman" w:cs="Times New Roman"/>
                <w:b/>
                <w:bCs/>
                <w:color w:val="000000"/>
                <w:sz w:val="22"/>
                <w:szCs w:val="22"/>
              </w:rPr>
              <w:t>FF</w:t>
            </w:r>
          </w:p>
        </w:tc>
        <w:tc>
          <w:tcPr>
            <w:tcW w:w="404" w:type="pct"/>
            <w:tcBorders>
              <w:top w:val="nil"/>
              <w:left w:val="nil"/>
              <w:bottom w:val="single" w:sz="4" w:space="0" w:color="auto"/>
              <w:right w:val="single" w:sz="24" w:space="0" w:color="auto"/>
            </w:tcBorders>
            <w:shd w:val="clear" w:color="auto" w:fill="auto"/>
            <w:noWrap/>
            <w:vAlign w:val="center"/>
            <w:hideMark/>
          </w:tcPr>
          <w:p w14:paraId="501D0B20" w14:textId="77777777" w:rsidR="00187E87" w:rsidRPr="003E7F3D" w:rsidRDefault="00187E87" w:rsidP="00E15DB0">
            <w:pPr>
              <w:jc w:val="center"/>
              <w:rPr>
                <w:rFonts w:eastAsia="Times New Roman" w:cs="Times New Roman"/>
                <w:b/>
                <w:bCs/>
                <w:color w:val="000000"/>
                <w:sz w:val="22"/>
                <w:szCs w:val="22"/>
              </w:rPr>
            </w:pPr>
            <w:r>
              <w:rPr>
                <w:rFonts w:eastAsia="Times New Roman" w:cs="Times New Roman"/>
                <w:b/>
                <w:bCs/>
                <w:color w:val="000000"/>
                <w:sz w:val="22"/>
                <w:szCs w:val="22"/>
              </w:rPr>
              <w:t>Δ[s]</w:t>
            </w:r>
          </w:p>
        </w:tc>
        <w:tc>
          <w:tcPr>
            <w:tcW w:w="403" w:type="pct"/>
            <w:tcBorders>
              <w:top w:val="nil"/>
              <w:left w:val="single" w:sz="24" w:space="0" w:color="auto"/>
              <w:bottom w:val="single" w:sz="4" w:space="0" w:color="auto"/>
              <w:right w:val="single" w:sz="4" w:space="0" w:color="auto"/>
            </w:tcBorders>
            <w:shd w:val="clear" w:color="auto" w:fill="auto"/>
            <w:noWrap/>
            <w:vAlign w:val="center"/>
            <w:hideMark/>
          </w:tcPr>
          <w:p w14:paraId="05409FF9" w14:textId="064186EF" w:rsidR="00187E87" w:rsidRPr="003E7F3D" w:rsidRDefault="004055F4" w:rsidP="00E15DB0">
            <w:pPr>
              <w:jc w:val="center"/>
              <w:rPr>
                <w:rFonts w:eastAsia="Times New Roman" w:cs="Times New Roman"/>
                <w:b/>
                <w:bCs/>
                <w:color w:val="000000"/>
                <w:sz w:val="22"/>
                <w:szCs w:val="22"/>
              </w:rPr>
            </w:pPr>
            <w:r>
              <w:rPr>
                <w:rFonts w:eastAsia="Times New Roman" w:cs="Times New Roman"/>
                <w:b/>
                <w:bCs/>
                <w:color w:val="000000"/>
                <w:sz w:val="22"/>
                <w:szCs w:val="22"/>
              </w:rPr>
              <w:t>NF</w:t>
            </w:r>
          </w:p>
        </w:tc>
        <w:tc>
          <w:tcPr>
            <w:tcW w:w="403" w:type="pct"/>
            <w:tcBorders>
              <w:top w:val="nil"/>
              <w:left w:val="nil"/>
              <w:bottom w:val="single" w:sz="4" w:space="0" w:color="auto"/>
              <w:right w:val="single" w:sz="4" w:space="0" w:color="auto"/>
            </w:tcBorders>
            <w:shd w:val="clear" w:color="auto" w:fill="auto"/>
            <w:noWrap/>
            <w:vAlign w:val="center"/>
            <w:hideMark/>
          </w:tcPr>
          <w:p w14:paraId="1B45C2AA" w14:textId="5D33C942" w:rsidR="00187E87" w:rsidRPr="003E7F3D" w:rsidRDefault="004055F4" w:rsidP="00E15DB0">
            <w:pPr>
              <w:jc w:val="center"/>
              <w:rPr>
                <w:rFonts w:eastAsia="Times New Roman" w:cs="Times New Roman"/>
                <w:b/>
                <w:bCs/>
                <w:color w:val="000000"/>
                <w:sz w:val="22"/>
                <w:szCs w:val="22"/>
              </w:rPr>
            </w:pPr>
            <w:r>
              <w:rPr>
                <w:rFonts w:eastAsia="Times New Roman" w:cs="Times New Roman"/>
                <w:b/>
                <w:bCs/>
                <w:color w:val="000000"/>
                <w:sz w:val="22"/>
                <w:szCs w:val="22"/>
              </w:rPr>
              <w:t>FF</w:t>
            </w:r>
          </w:p>
        </w:tc>
        <w:tc>
          <w:tcPr>
            <w:tcW w:w="556" w:type="pct"/>
            <w:tcBorders>
              <w:top w:val="nil"/>
              <w:left w:val="nil"/>
              <w:bottom w:val="single" w:sz="4" w:space="0" w:color="auto"/>
              <w:right w:val="single" w:sz="18" w:space="0" w:color="auto"/>
            </w:tcBorders>
            <w:shd w:val="clear" w:color="auto" w:fill="auto"/>
            <w:noWrap/>
            <w:vAlign w:val="center"/>
            <w:hideMark/>
          </w:tcPr>
          <w:p w14:paraId="5E49B7DE" w14:textId="11ECE870" w:rsidR="00187E87" w:rsidRPr="003E7F3D" w:rsidRDefault="00187E87" w:rsidP="004055F4">
            <w:pPr>
              <w:jc w:val="center"/>
              <w:rPr>
                <w:rFonts w:eastAsia="Times New Roman" w:cs="Times New Roman"/>
                <w:b/>
                <w:bCs/>
                <w:color w:val="000000"/>
                <w:sz w:val="22"/>
                <w:szCs w:val="22"/>
              </w:rPr>
            </w:pPr>
            <w:r>
              <w:rPr>
                <w:rFonts w:eastAsia="Times New Roman" w:cs="Times New Roman"/>
                <w:b/>
                <w:bCs/>
                <w:color w:val="000000"/>
                <w:sz w:val="22"/>
                <w:szCs w:val="22"/>
              </w:rPr>
              <w:t>Δ[</w:t>
            </w:r>
            <w:r w:rsidR="004055F4">
              <w:rPr>
                <w:rFonts w:eastAsia="Times New Roman" w:cs="Times New Roman"/>
                <w:b/>
                <w:bCs/>
                <w:color w:val="000000"/>
                <w:sz w:val="22"/>
                <w:szCs w:val="22"/>
              </w:rPr>
              <w:t>%</w:t>
            </w:r>
            <w:r>
              <w:rPr>
                <w:rFonts w:eastAsia="Times New Roman" w:cs="Times New Roman"/>
                <w:b/>
                <w:bCs/>
                <w:color w:val="000000"/>
                <w:sz w:val="22"/>
                <w:szCs w:val="22"/>
              </w:rPr>
              <w:t>]</w:t>
            </w:r>
          </w:p>
        </w:tc>
      </w:tr>
      <w:tr w:rsidR="004055F4" w:rsidRPr="003E7F3D" w14:paraId="523E2CCB" w14:textId="77777777" w:rsidTr="004055F4">
        <w:trPr>
          <w:trHeight w:val="300"/>
        </w:trPr>
        <w:tc>
          <w:tcPr>
            <w:tcW w:w="344" w:type="pct"/>
            <w:tcBorders>
              <w:top w:val="single" w:sz="4" w:space="0" w:color="auto"/>
              <w:left w:val="single" w:sz="18" w:space="0" w:color="auto"/>
              <w:bottom w:val="single" w:sz="18" w:space="0" w:color="auto"/>
              <w:right w:val="single" w:sz="4" w:space="0" w:color="auto"/>
            </w:tcBorders>
            <w:shd w:val="clear" w:color="auto" w:fill="auto"/>
            <w:noWrap/>
            <w:vAlign w:val="center"/>
            <w:hideMark/>
          </w:tcPr>
          <w:p w14:paraId="50F3FAB6" w14:textId="77777777" w:rsidR="004055F4" w:rsidRPr="00352144" w:rsidRDefault="004055F4" w:rsidP="004055F4">
            <w:pPr>
              <w:jc w:val="center"/>
              <w:rPr>
                <w:rFonts w:eastAsia="Times New Roman" w:cs="Times New Roman"/>
                <w:color w:val="000000"/>
                <w:sz w:val="22"/>
                <w:szCs w:val="22"/>
              </w:rPr>
            </w:pPr>
            <w:r w:rsidRPr="00352144">
              <w:rPr>
                <w:rFonts w:eastAsia="Times New Roman" w:cs="Times New Roman"/>
                <w:color w:val="000000"/>
                <w:sz w:val="22"/>
                <w:szCs w:val="22"/>
              </w:rPr>
              <w:t>1</w:t>
            </w:r>
            <w:r>
              <w:rPr>
                <w:rFonts w:eastAsia="Times New Roman" w:cs="Times New Roman"/>
                <w:color w:val="000000"/>
                <w:sz w:val="22"/>
                <w:szCs w:val="22"/>
              </w:rPr>
              <w:t>00</w:t>
            </w:r>
          </w:p>
        </w:tc>
        <w:tc>
          <w:tcPr>
            <w:tcW w:w="505" w:type="pct"/>
            <w:tcBorders>
              <w:top w:val="single" w:sz="4" w:space="0" w:color="auto"/>
              <w:left w:val="single" w:sz="4" w:space="0" w:color="auto"/>
              <w:bottom w:val="single" w:sz="18" w:space="0" w:color="auto"/>
              <w:right w:val="single" w:sz="4" w:space="0" w:color="auto"/>
            </w:tcBorders>
            <w:vAlign w:val="center"/>
          </w:tcPr>
          <w:p w14:paraId="3AE5ECC9" w14:textId="4CF7CBCE" w:rsidR="004055F4" w:rsidRPr="00352144" w:rsidRDefault="00C31D19" w:rsidP="004055F4">
            <w:pPr>
              <w:jc w:val="center"/>
              <w:rPr>
                <w:rFonts w:eastAsia="Times New Roman" w:cs="Times New Roman"/>
                <w:color w:val="000000"/>
                <w:sz w:val="22"/>
                <w:szCs w:val="22"/>
              </w:rPr>
            </w:pPr>
            <w:r>
              <w:rPr>
                <w:rFonts w:eastAsia="Times New Roman" w:cs="Times New Roman"/>
                <w:color w:val="000000"/>
                <w:sz w:val="22"/>
                <w:szCs w:val="22"/>
              </w:rPr>
              <w:t>8</w:t>
            </w:r>
            <w:r w:rsidR="00F038AB">
              <w:rPr>
                <w:rFonts w:eastAsia="Times New Roman" w:cs="Times New Roman"/>
                <w:color w:val="000000"/>
                <w:sz w:val="22"/>
                <w:szCs w:val="22"/>
              </w:rPr>
              <w:t>0/​1</w:t>
            </w:r>
            <w:r>
              <w:rPr>
                <w:rFonts w:eastAsia="Times New Roman" w:cs="Times New Roman"/>
                <w:color w:val="000000"/>
                <w:sz w:val="22"/>
                <w:szCs w:val="22"/>
              </w:rPr>
              <w:t>00</w:t>
            </w:r>
          </w:p>
        </w:tc>
        <w:tc>
          <w:tcPr>
            <w:tcW w:w="365" w:type="pct"/>
            <w:tcBorders>
              <w:top w:val="single" w:sz="4" w:space="0" w:color="auto"/>
              <w:left w:val="single" w:sz="4" w:space="0" w:color="auto"/>
              <w:bottom w:val="single" w:sz="18" w:space="0" w:color="auto"/>
              <w:right w:val="single" w:sz="18" w:space="0" w:color="auto"/>
            </w:tcBorders>
            <w:shd w:val="clear" w:color="auto" w:fill="auto"/>
            <w:noWrap/>
            <w:vAlign w:val="center"/>
            <w:hideMark/>
          </w:tcPr>
          <w:p w14:paraId="21B9BE9A" w14:textId="77777777" w:rsidR="004055F4" w:rsidRPr="00352144" w:rsidRDefault="004055F4" w:rsidP="004055F4">
            <w:pPr>
              <w:jc w:val="center"/>
              <w:rPr>
                <w:rFonts w:eastAsia="Times New Roman" w:cs="Times New Roman"/>
                <w:color w:val="000000"/>
                <w:sz w:val="22"/>
                <w:szCs w:val="22"/>
              </w:rPr>
            </w:pPr>
            <w:r w:rsidRPr="00352144">
              <w:rPr>
                <w:rFonts w:eastAsia="Times New Roman" w:cs="Times New Roman"/>
                <w:color w:val="000000"/>
                <w:sz w:val="22"/>
                <w:szCs w:val="22"/>
              </w:rPr>
              <w:t>0</w:t>
            </w:r>
            <w:r>
              <w:rPr>
                <w:rFonts w:eastAsia="Times New Roman" w:cs="Times New Roman"/>
                <w:color w:val="000000"/>
                <w:sz w:val="22"/>
                <w:szCs w:val="22"/>
              </w:rPr>
              <w:t>.01</w:t>
            </w:r>
          </w:p>
        </w:tc>
        <w:tc>
          <w:tcPr>
            <w:tcW w:w="349" w:type="pct"/>
            <w:tcBorders>
              <w:top w:val="nil"/>
              <w:left w:val="single" w:sz="18" w:space="0" w:color="auto"/>
              <w:bottom w:val="single" w:sz="18" w:space="0" w:color="auto"/>
              <w:right w:val="single" w:sz="4" w:space="0" w:color="auto"/>
            </w:tcBorders>
            <w:shd w:val="clear" w:color="auto" w:fill="auto"/>
            <w:noWrap/>
            <w:vAlign w:val="bottom"/>
            <w:hideMark/>
          </w:tcPr>
          <w:p w14:paraId="6DD1DCC7" w14:textId="3D64EEE1" w:rsidR="004055F4" w:rsidRPr="00C31D19" w:rsidRDefault="004055F4" w:rsidP="004055F4">
            <w:pPr>
              <w:jc w:val="center"/>
              <w:rPr>
                <w:rFonts w:eastAsia="Times New Roman" w:cs="Times New Roman"/>
                <w:color w:val="000000"/>
                <w:sz w:val="22"/>
                <w:szCs w:val="22"/>
              </w:rPr>
            </w:pPr>
            <w:r w:rsidRPr="00C31D19">
              <w:rPr>
                <w:rFonts w:cs="Times New Roman"/>
                <w:color w:val="000000"/>
                <w:sz w:val="22"/>
                <w:szCs w:val="22"/>
              </w:rPr>
              <w:t>0.65</w:t>
            </w:r>
          </w:p>
        </w:tc>
        <w:tc>
          <w:tcPr>
            <w:tcW w:w="459" w:type="pct"/>
            <w:tcBorders>
              <w:top w:val="nil"/>
              <w:left w:val="nil"/>
              <w:bottom w:val="single" w:sz="18" w:space="0" w:color="auto"/>
              <w:right w:val="single" w:sz="4" w:space="0" w:color="auto"/>
            </w:tcBorders>
            <w:shd w:val="clear" w:color="auto" w:fill="auto"/>
            <w:noWrap/>
            <w:vAlign w:val="bottom"/>
            <w:hideMark/>
          </w:tcPr>
          <w:p w14:paraId="270FBF65" w14:textId="2D189AFE" w:rsidR="004055F4" w:rsidRPr="00C31D19" w:rsidRDefault="004055F4" w:rsidP="004055F4">
            <w:pPr>
              <w:jc w:val="center"/>
              <w:rPr>
                <w:rFonts w:eastAsia="Times New Roman" w:cs="Times New Roman"/>
                <w:color w:val="000000"/>
                <w:sz w:val="22"/>
                <w:szCs w:val="22"/>
              </w:rPr>
            </w:pPr>
            <w:r w:rsidRPr="00C31D19">
              <w:rPr>
                <w:rFonts w:cs="Times New Roman"/>
                <w:color w:val="000000"/>
                <w:sz w:val="22"/>
                <w:szCs w:val="22"/>
              </w:rPr>
              <w:t>0.68</w:t>
            </w:r>
          </w:p>
        </w:tc>
        <w:tc>
          <w:tcPr>
            <w:tcW w:w="353" w:type="pct"/>
            <w:tcBorders>
              <w:top w:val="nil"/>
              <w:left w:val="nil"/>
              <w:bottom w:val="single" w:sz="18" w:space="0" w:color="auto"/>
              <w:right w:val="single" w:sz="18" w:space="0" w:color="auto"/>
            </w:tcBorders>
            <w:shd w:val="clear" w:color="auto" w:fill="auto"/>
            <w:noWrap/>
            <w:vAlign w:val="bottom"/>
            <w:hideMark/>
          </w:tcPr>
          <w:p w14:paraId="222E5E55" w14:textId="01CDE78A" w:rsidR="004055F4" w:rsidRPr="00C31D19" w:rsidRDefault="004055F4" w:rsidP="004055F4">
            <w:pPr>
              <w:jc w:val="center"/>
              <w:rPr>
                <w:rFonts w:eastAsia="Times New Roman" w:cs="Times New Roman"/>
                <w:b/>
                <w:color w:val="000000"/>
                <w:sz w:val="22"/>
                <w:szCs w:val="22"/>
              </w:rPr>
            </w:pPr>
            <w:r w:rsidRPr="00C31D19">
              <w:rPr>
                <w:rFonts w:cs="Times New Roman"/>
                <w:b/>
                <w:color w:val="000000"/>
                <w:sz w:val="22"/>
                <w:szCs w:val="22"/>
              </w:rPr>
              <w:t>0.03</w:t>
            </w:r>
          </w:p>
        </w:tc>
        <w:tc>
          <w:tcPr>
            <w:tcW w:w="456" w:type="pct"/>
            <w:tcBorders>
              <w:top w:val="nil"/>
              <w:left w:val="single" w:sz="18" w:space="0" w:color="auto"/>
              <w:bottom w:val="single" w:sz="18" w:space="0" w:color="auto"/>
              <w:right w:val="single" w:sz="4" w:space="0" w:color="auto"/>
            </w:tcBorders>
            <w:shd w:val="clear" w:color="auto" w:fill="auto"/>
            <w:noWrap/>
            <w:vAlign w:val="bottom"/>
            <w:hideMark/>
          </w:tcPr>
          <w:p w14:paraId="67E5B825" w14:textId="34133500" w:rsidR="004055F4" w:rsidRPr="00C31D19" w:rsidRDefault="004055F4" w:rsidP="004055F4">
            <w:pPr>
              <w:jc w:val="center"/>
              <w:rPr>
                <w:rFonts w:eastAsia="Times New Roman" w:cs="Times New Roman"/>
                <w:color w:val="000000"/>
                <w:sz w:val="22"/>
                <w:szCs w:val="22"/>
              </w:rPr>
            </w:pPr>
            <w:r w:rsidRPr="00C31D19">
              <w:rPr>
                <w:rFonts w:cs="Times New Roman"/>
                <w:color w:val="000000"/>
                <w:sz w:val="22"/>
                <w:szCs w:val="22"/>
              </w:rPr>
              <w:t>1.97</w:t>
            </w:r>
          </w:p>
        </w:tc>
        <w:tc>
          <w:tcPr>
            <w:tcW w:w="403" w:type="pct"/>
            <w:tcBorders>
              <w:top w:val="nil"/>
              <w:left w:val="nil"/>
              <w:bottom w:val="single" w:sz="18" w:space="0" w:color="auto"/>
              <w:right w:val="single" w:sz="4" w:space="0" w:color="auto"/>
            </w:tcBorders>
            <w:shd w:val="clear" w:color="auto" w:fill="auto"/>
            <w:noWrap/>
            <w:vAlign w:val="bottom"/>
            <w:hideMark/>
          </w:tcPr>
          <w:p w14:paraId="72D65867" w14:textId="70947AAF" w:rsidR="004055F4" w:rsidRPr="00C31D19" w:rsidRDefault="004055F4" w:rsidP="004055F4">
            <w:pPr>
              <w:jc w:val="center"/>
              <w:rPr>
                <w:rFonts w:eastAsia="Times New Roman" w:cs="Times New Roman"/>
                <w:color w:val="000000"/>
                <w:sz w:val="22"/>
                <w:szCs w:val="22"/>
              </w:rPr>
            </w:pPr>
            <w:r w:rsidRPr="00C31D19">
              <w:rPr>
                <w:rFonts w:cs="Times New Roman"/>
                <w:color w:val="000000"/>
                <w:sz w:val="22"/>
                <w:szCs w:val="22"/>
              </w:rPr>
              <w:t>5.91</w:t>
            </w:r>
          </w:p>
        </w:tc>
        <w:tc>
          <w:tcPr>
            <w:tcW w:w="404" w:type="pct"/>
            <w:tcBorders>
              <w:top w:val="nil"/>
              <w:left w:val="nil"/>
              <w:bottom w:val="single" w:sz="18" w:space="0" w:color="auto"/>
              <w:right w:val="single" w:sz="24" w:space="0" w:color="auto"/>
            </w:tcBorders>
            <w:shd w:val="clear" w:color="auto" w:fill="auto"/>
            <w:noWrap/>
            <w:vAlign w:val="bottom"/>
            <w:hideMark/>
          </w:tcPr>
          <w:p w14:paraId="240A5604" w14:textId="5194D97D" w:rsidR="004055F4" w:rsidRPr="00C31D19" w:rsidRDefault="004055F4" w:rsidP="004055F4">
            <w:pPr>
              <w:jc w:val="center"/>
              <w:rPr>
                <w:rFonts w:eastAsia="Times New Roman" w:cs="Times New Roman"/>
                <w:b/>
                <w:color w:val="000000"/>
                <w:sz w:val="22"/>
                <w:szCs w:val="22"/>
              </w:rPr>
            </w:pPr>
            <w:r w:rsidRPr="00C31D19">
              <w:rPr>
                <w:rFonts w:cs="Times New Roman"/>
                <w:b/>
                <w:color w:val="000000"/>
                <w:sz w:val="22"/>
                <w:szCs w:val="22"/>
              </w:rPr>
              <w:t>3.93</w:t>
            </w:r>
          </w:p>
        </w:tc>
        <w:tc>
          <w:tcPr>
            <w:tcW w:w="403" w:type="pct"/>
            <w:tcBorders>
              <w:top w:val="nil"/>
              <w:left w:val="single" w:sz="24" w:space="0" w:color="auto"/>
              <w:bottom w:val="single" w:sz="18" w:space="0" w:color="auto"/>
              <w:right w:val="single" w:sz="4" w:space="0" w:color="auto"/>
            </w:tcBorders>
            <w:shd w:val="clear" w:color="auto" w:fill="auto"/>
            <w:noWrap/>
            <w:vAlign w:val="bottom"/>
            <w:hideMark/>
          </w:tcPr>
          <w:p w14:paraId="3B928ED3" w14:textId="7E620F30" w:rsidR="004055F4" w:rsidRPr="00C31D19" w:rsidRDefault="004055F4" w:rsidP="004055F4">
            <w:pPr>
              <w:jc w:val="center"/>
              <w:rPr>
                <w:rFonts w:eastAsia="Times New Roman" w:cs="Times New Roman"/>
                <w:color w:val="000000"/>
                <w:sz w:val="22"/>
                <w:szCs w:val="22"/>
              </w:rPr>
            </w:pPr>
            <w:r w:rsidRPr="00C31D19">
              <w:rPr>
                <w:rFonts w:cs="Times New Roman"/>
                <w:color w:val="000000"/>
                <w:sz w:val="22"/>
                <w:szCs w:val="22"/>
              </w:rPr>
              <w:t>0.28</w:t>
            </w:r>
          </w:p>
        </w:tc>
        <w:tc>
          <w:tcPr>
            <w:tcW w:w="403" w:type="pct"/>
            <w:tcBorders>
              <w:top w:val="nil"/>
              <w:left w:val="nil"/>
              <w:bottom w:val="single" w:sz="18" w:space="0" w:color="auto"/>
              <w:right w:val="single" w:sz="4" w:space="0" w:color="auto"/>
            </w:tcBorders>
            <w:shd w:val="clear" w:color="auto" w:fill="auto"/>
            <w:noWrap/>
            <w:vAlign w:val="bottom"/>
            <w:hideMark/>
          </w:tcPr>
          <w:p w14:paraId="007E1769" w14:textId="3F22F829" w:rsidR="004055F4" w:rsidRPr="00C31D19" w:rsidRDefault="004055F4" w:rsidP="004055F4">
            <w:pPr>
              <w:jc w:val="center"/>
              <w:rPr>
                <w:rFonts w:eastAsia="Times New Roman" w:cs="Times New Roman"/>
                <w:color w:val="000000"/>
                <w:sz w:val="22"/>
                <w:szCs w:val="22"/>
              </w:rPr>
            </w:pPr>
            <w:r w:rsidRPr="00C31D19">
              <w:rPr>
                <w:rFonts w:cs="Times New Roman"/>
                <w:color w:val="000000"/>
                <w:sz w:val="22"/>
                <w:szCs w:val="22"/>
              </w:rPr>
              <w:t>3.67</w:t>
            </w:r>
          </w:p>
        </w:tc>
        <w:tc>
          <w:tcPr>
            <w:tcW w:w="556" w:type="pct"/>
            <w:tcBorders>
              <w:top w:val="nil"/>
              <w:left w:val="nil"/>
              <w:bottom w:val="single" w:sz="18" w:space="0" w:color="auto"/>
              <w:right w:val="single" w:sz="18" w:space="0" w:color="auto"/>
            </w:tcBorders>
            <w:shd w:val="clear" w:color="auto" w:fill="auto"/>
            <w:noWrap/>
            <w:vAlign w:val="bottom"/>
            <w:hideMark/>
          </w:tcPr>
          <w:p w14:paraId="0054DA0F" w14:textId="2C5EB258" w:rsidR="004055F4" w:rsidRPr="00C31D19" w:rsidRDefault="004055F4" w:rsidP="004055F4">
            <w:pPr>
              <w:jc w:val="center"/>
              <w:rPr>
                <w:rFonts w:eastAsia="Times New Roman" w:cs="Times New Roman"/>
                <w:b/>
                <w:color w:val="000000"/>
                <w:sz w:val="22"/>
                <w:szCs w:val="22"/>
              </w:rPr>
            </w:pPr>
            <w:r w:rsidRPr="00C31D19">
              <w:rPr>
                <w:rFonts w:cs="Times New Roman"/>
                <w:b/>
                <w:color w:val="000000"/>
                <w:sz w:val="22"/>
                <w:szCs w:val="22"/>
              </w:rPr>
              <w:t>3.38</w:t>
            </w:r>
          </w:p>
        </w:tc>
      </w:tr>
    </w:tbl>
    <w:p w14:paraId="364947B1" w14:textId="70C35765" w:rsidR="00187E87" w:rsidRDefault="004055F4" w:rsidP="00187E87">
      <w:pPr>
        <w:pStyle w:val="Image"/>
      </w:pPr>
      <w:r>
        <w:rPr>
          <w:lang w:eastAsia="en-US"/>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10FCC0F8" wp14:editId="5B3EEEAE">
            <wp:extent cx="4675642" cy="3712472"/>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peed_high_opt_FF.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675642" cy="3712472"/>
                    </a:xfrm>
                    <a:prstGeom prst="rect">
                      <a:avLst/>
                    </a:prstGeom>
                  </pic:spPr>
                </pic:pic>
              </a:graphicData>
            </a:graphic>
          </wp:inline>
        </w:drawing>
      </w:r>
    </w:p>
    <w:p w14:paraId="34501A82" w14:textId="5AA707A8" w:rsidR="00187E87" w:rsidRPr="00033A4B" w:rsidRDefault="00187E87" w:rsidP="00187E87">
      <w:pPr>
        <w:pStyle w:val="FigureTitle"/>
        <w:rPr>
          <w:lang w:eastAsia="ko-KR"/>
        </w:rPr>
      </w:pPr>
      <w:bookmarkStart w:id="103" w:name="_Toc514246828"/>
      <w:r>
        <w:rPr>
          <w:lang w:eastAsia="ko-KR"/>
        </w:rPr>
        <w:t>Optimized Step Response</w:t>
      </w:r>
      <w:r w:rsidR="008E545E">
        <w:rPr>
          <w:lang w:eastAsia="ko-KR"/>
        </w:rPr>
        <w:t>—</w:t>
      </w:r>
      <w:r w:rsidR="004055F4">
        <w:rPr>
          <w:lang w:eastAsia="ko-KR"/>
        </w:rPr>
        <w:t>High-</w:t>
      </w:r>
      <w:r>
        <w:rPr>
          <w:lang w:eastAsia="ko-KR"/>
        </w:rPr>
        <w:t>Speed Control</w:t>
      </w:r>
      <w:r w:rsidR="008E545E">
        <w:rPr>
          <w:lang w:eastAsia="ko-KR"/>
        </w:rPr>
        <w:t>—</w:t>
      </w:r>
      <w:r>
        <w:rPr>
          <w:lang w:eastAsia="ko-KR"/>
        </w:rPr>
        <w:t>Feed Forward C</w:t>
      </w:r>
      <w:r w:rsidR="004055F4">
        <w:rPr>
          <w:lang w:eastAsia="ko-KR"/>
        </w:rPr>
        <w:t>ontrol</w:t>
      </w:r>
      <w:bookmarkEnd w:id="103"/>
    </w:p>
    <w:p w14:paraId="5B6C2C69" w14:textId="48500DE7" w:rsidR="00187E87" w:rsidRDefault="004055F4" w:rsidP="00187E87">
      <w:pPr>
        <w:pStyle w:val="Image"/>
      </w:pPr>
      <w:r>
        <w:rPr>
          <w:lang w:eastAsia="en-US"/>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423223A5" wp14:editId="2974DC69">
            <wp:extent cx="4608585" cy="3712472"/>
            <wp:effectExtent l="0" t="0" r="190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peed_high_opt_FF_INT.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608585" cy="3712472"/>
                    </a:xfrm>
                    <a:prstGeom prst="rect">
                      <a:avLst/>
                    </a:prstGeom>
                  </pic:spPr>
                </pic:pic>
              </a:graphicData>
            </a:graphic>
          </wp:inline>
        </w:drawing>
      </w:r>
    </w:p>
    <w:p w14:paraId="2442902B" w14:textId="2D912F8C" w:rsidR="00E97B78" w:rsidRPr="00B973E1" w:rsidRDefault="00187E87" w:rsidP="00C31D19">
      <w:pPr>
        <w:pStyle w:val="FigureTitle"/>
        <w:rPr>
          <w:lang w:eastAsia="ko-KR"/>
        </w:rPr>
      </w:pPr>
      <w:bookmarkStart w:id="104" w:name="_Toc514246829"/>
      <w:r>
        <w:rPr>
          <w:lang w:eastAsia="ko-KR"/>
        </w:rPr>
        <w:t>Optimized System Response</w:t>
      </w:r>
      <w:r w:rsidR="008E545E">
        <w:rPr>
          <w:lang w:eastAsia="ko-KR"/>
        </w:rPr>
        <w:t>—</w:t>
      </w:r>
      <w:r>
        <w:rPr>
          <w:lang w:eastAsia="ko-KR"/>
        </w:rPr>
        <w:t>Feed-Forward Compensation</w:t>
      </w:r>
      <w:r w:rsidR="008E545E">
        <w:rPr>
          <w:lang w:eastAsia="ko-KR"/>
        </w:rPr>
        <w:t>—</w:t>
      </w:r>
      <w:r>
        <w:rPr>
          <w:lang w:eastAsia="ko-KR"/>
        </w:rPr>
        <w:t>Integrator Effort Comparison</w:t>
      </w:r>
      <w:bookmarkEnd w:id="104"/>
    </w:p>
    <w:p w14:paraId="00E73ED9" w14:textId="6A52DE13" w:rsidR="009537FC" w:rsidRPr="007401DD" w:rsidRDefault="009537FC" w:rsidP="007401DD">
      <w:pPr>
        <w:pStyle w:val="Heading2"/>
      </w:pPr>
      <w:bookmarkStart w:id="105" w:name="_Toc511036656"/>
      <w:bookmarkStart w:id="106" w:name="_Toc514246778"/>
      <w:r w:rsidRPr="007401DD">
        <w:t>simulation SUMMARY</w:t>
      </w:r>
      <w:bookmarkEnd w:id="105"/>
      <w:bookmarkEnd w:id="106"/>
    </w:p>
    <w:p w14:paraId="4606B574" w14:textId="513143A7" w:rsidR="002C7DFD" w:rsidRDefault="002C7DFD" w:rsidP="006165AD">
      <w:pPr>
        <w:pStyle w:val="AllParagraph"/>
      </w:pPr>
      <w:r>
        <w:t>From the simulation testing, we can draw general conclusions on the syste</w:t>
      </w:r>
      <w:r w:rsidR="00F038AB">
        <w:t>m/​m</w:t>
      </w:r>
      <w:r>
        <w:t>odel, combined controller architectures and ultimately the effects of individual techniques.</w:t>
      </w:r>
      <w:r w:rsidR="00AE43EE">
        <w:t xml:space="preserve"> </w:t>
      </w:r>
      <w:r>
        <w:t>Here are some of those conclusions:</w:t>
      </w:r>
    </w:p>
    <w:p w14:paraId="3233A283" w14:textId="03A74968" w:rsidR="002C7DFD" w:rsidRDefault="002C7DFD" w:rsidP="007831DE">
      <w:pPr>
        <w:pStyle w:val="ListNumber"/>
        <w:numPr>
          <w:ilvl w:val="0"/>
          <w:numId w:val="18"/>
        </w:numPr>
      </w:pPr>
      <w:r>
        <w:t>Heading control demonstrated improved response when the PID controller was tuned in such a manner that it closely resembled a PD controller.</w:t>
      </w:r>
      <w:r w:rsidR="00AE43EE">
        <w:t xml:space="preserve"> </w:t>
      </w:r>
    </w:p>
    <w:p w14:paraId="05DD68F8" w14:textId="2A69CF73" w:rsidR="002C7DFD" w:rsidRDefault="002C7DFD" w:rsidP="00761258">
      <w:pPr>
        <w:pStyle w:val="ListNumber"/>
      </w:pPr>
      <w:r>
        <w:t>Speed control demonstrated improved response when the PID controller was tuned in such a manner that is closely resembled a PI controller.</w:t>
      </w:r>
    </w:p>
    <w:p w14:paraId="38484B3D" w14:textId="7C3459DF" w:rsidR="002C7DFD" w:rsidRDefault="00CF205D" w:rsidP="00761258">
      <w:pPr>
        <w:pStyle w:val="ListNumber"/>
      </w:pPr>
      <w:r>
        <w:t>A non-linear thrust model approximation demonstrated consistent improvement to base system response across all test cases.</w:t>
      </w:r>
      <w:r w:rsidR="00AE43EE">
        <w:t xml:space="preserve"> </w:t>
      </w:r>
      <w:r>
        <w:t xml:space="preserve">Although, its benefit was marginalized when systems were finely tuned. </w:t>
      </w:r>
    </w:p>
    <w:p w14:paraId="5F2C2B06" w14:textId="3BEC3042" w:rsidR="00CF205D" w:rsidRDefault="00CF205D" w:rsidP="00761258">
      <w:pPr>
        <w:pStyle w:val="ListNumber"/>
      </w:pPr>
      <w:r>
        <w:lastRenderedPageBreak/>
        <w:t>Feed-forward compensation</w:t>
      </w:r>
      <w:r w:rsidR="00787247">
        <w:t>’</w:t>
      </w:r>
      <w:r>
        <w:t xml:space="preserve">s effect was minimal in the low-speed control region. It provided marginal improvement but did not demonstrate a decreased integrator effort as predicted. </w:t>
      </w:r>
    </w:p>
    <w:p w14:paraId="3512E2A3" w14:textId="0EEE3622" w:rsidR="00CF205D" w:rsidRDefault="00CF205D" w:rsidP="00761258">
      <w:pPr>
        <w:pStyle w:val="ListNumber"/>
      </w:pPr>
      <w:r>
        <w:t>Feed-forward compensation</w:t>
      </w:r>
      <w:r w:rsidR="00787247">
        <w:t>’</w:t>
      </w:r>
      <w:r>
        <w:t>s effect was significant in the high-speed control region. It allowed for significant improvement in base system response to achieve steady states at the required set-points.</w:t>
      </w:r>
    </w:p>
    <w:p w14:paraId="58073E5E" w14:textId="2A0244BC" w:rsidR="00CF205D" w:rsidRDefault="00CF205D" w:rsidP="00761258">
      <w:pPr>
        <w:pStyle w:val="ListNumber"/>
      </w:pPr>
      <w:r>
        <w:t xml:space="preserve">Operating in the high-speed region, the uncompensated system was unable to effectively actuate to meet steady states at set-points in an efficient manner. </w:t>
      </w:r>
    </w:p>
    <w:p w14:paraId="3413A84E" w14:textId="59F7060C" w:rsidR="00CF205D" w:rsidRDefault="00CF205D" w:rsidP="00761258">
      <w:pPr>
        <w:pStyle w:val="ListNumber"/>
      </w:pPr>
      <w:r>
        <w:t xml:space="preserve">In contrast, the uncompensated system, when finely tuned, did demonstrate better system response in the high-speed region than its counterpart. </w:t>
      </w:r>
    </w:p>
    <w:p w14:paraId="33B2DE83" w14:textId="77777777" w:rsidR="000009C6" w:rsidRDefault="00CF205D" w:rsidP="00761258">
      <w:pPr>
        <w:pStyle w:val="ListNumber"/>
      </w:pPr>
      <w:r>
        <w:t>The thrust relationship utilized for the feed-forward</w:t>
      </w:r>
      <w:r w:rsidR="006624FE">
        <w:t xml:space="preserve"> system might be overcompensating</w:t>
      </w:r>
      <w:r>
        <w:t xml:space="preserve"> for force at the high-speed region which requires the integrator to provide negative values inferring that it is attempting to limit the effort outputted by the controller. </w:t>
      </w:r>
    </w:p>
    <w:p w14:paraId="6557C85D" w14:textId="33072212" w:rsidR="006624FE" w:rsidRDefault="006624FE" w:rsidP="006165AD">
      <w:pPr>
        <w:pStyle w:val="AllParagraph"/>
      </w:pPr>
      <w:r>
        <w:t xml:space="preserve">Overall, the simulation provided feedback into framing expectations for the future experimental results and a basis for comparison. The controller techniques fundamentally performed as expected and more was learned about the system itself. </w:t>
      </w:r>
    </w:p>
    <w:p w14:paraId="59A4C377" w14:textId="77777777" w:rsidR="000009C6" w:rsidRDefault="000009C6">
      <w:pPr>
        <w:rPr>
          <w:rFonts w:eastAsia="Times New Roman" w:cs="Times New Roman"/>
          <w:b/>
          <w:caps/>
          <w:sz w:val="28"/>
        </w:rPr>
      </w:pPr>
      <w:bookmarkStart w:id="107" w:name="_Toc511036657"/>
      <w:r>
        <w:br w:type="page"/>
      </w:r>
    </w:p>
    <w:p w14:paraId="62E37A95" w14:textId="3B8B5538" w:rsidR="009537FC" w:rsidRDefault="009537FC" w:rsidP="007831DE">
      <w:pPr>
        <w:pStyle w:val="Heading1"/>
        <w:numPr>
          <w:ilvl w:val="0"/>
          <w:numId w:val="1"/>
        </w:numPr>
      </w:pPr>
      <w:bookmarkStart w:id="108" w:name="_Toc514246779"/>
      <w:r>
        <w:lastRenderedPageBreak/>
        <w:t>experimental results and analysis</w:t>
      </w:r>
      <w:bookmarkEnd w:id="107"/>
      <w:bookmarkEnd w:id="108"/>
    </w:p>
    <w:p w14:paraId="4BE2A0A3" w14:textId="77777777" w:rsidR="009537FC" w:rsidRPr="007401DD" w:rsidRDefault="009537FC" w:rsidP="007401DD">
      <w:pPr>
        <w:pStyle w:val="Heading2"/>
      </w:pPr>
      <w:bookmarkStart w:id="109" w:name="_Toc511036658"/>
      <w:bookmarkStart w:id="110" w:name="_Toc514246780"/>
      <w:r w:rsidRPr="007401DD">
        <w:t>experimental setup</w:t>
      </w:r>
      <w:bookmarkEnd w:id="109"/>
      <w:bookmarkEnd w:id="110"/>
    </w:p>
    <w:p w14:paraId="50396661" w14:textId="4E796F8E" w:rsidR="009537FC" w:rsidRDefault="00BF74BF" w:rsidP="007831DE">
      <w:pPr>
        <w:pStyle w:val="Heading3"/>
        <w:numPr>
          <w:ilvl w:val="2"/>
          <w:numId w:val="1"/>
        </w:numPr>
      </w:pPr>
      <w:bookmarkStart w:id="111" w:name="_Toc511036659"/>
      <w:bookmarkStart w:id="112" w:name="_Toc514246781"/>
      <w:r>
        <w:t xml:space="preserve">KF-USV Software and </w:t>
      </w:r>
      <w:r w:rsidR="009537FC">
        <w:t>Controller Implementation</w:t>
      </w:r>
      <w:bookmarkEnd w:id="111"/>
      <w:bookmarkEnd w:id="112"/>
    </w:p>
    <w:p w14:paraId="5C01E7E5" w14:textId="0F9E7382" w:rsidR="00207079" w:rsidRDefault="00BF74BF" w:rsidP="00207079">
      <w:pPr>
        <w:pStyle w:val="AllParagraph"/>
      </w:pPr>
      <w:r>
        <w:t>The KF-USV has an</w:t>
      </w:r>
      <w:r w:rsidR="00676FD0">
        <w:t xml:space="preserve"> original equipment manufacturers</w:t>
      </w:r>
      <w:r w:rsidR="00787247">
        <w:t>’</w:t>
      </w:r>
      <w:r w:rsidR="00676FD0">
        <w:t xml:space="preserve"> (OEM) </w:t>
      </w:r>
      <w:r w:rsidR="0083247A">
        <w:t xml:space="preserve">Ubuntu Linux operating </w:t>
      </w:r>
      <w:r w:rsidR="00676FD0">
        <w:t xml:space="preserve">computer </w:t>
      </w:r>
      <w:r w:rsidR="0083247A">
        <w:t xml:space="preserve">with </w:t>
      </w:r>
      <w:r>
        <w:t>a</w:t>
      </w:r>
      <w:r w:rsidR="00676FD0">
        <w:t xml:space="preserve"> Robotic Operating System (ROS) </w:t>
      </w:r>
      <w:r>
        <w:t xml:space="preserve">middleware </w:t>
      </w:r>
      <w:r w:rsidR="0083247A">
        <w:t>installed</w:t>
      </w:r>
      <w:r>
        <w:t xml:space="preserve"> </w:t>
      </w:r>
      <w:r w:rsidR="00441329">
        <w:t>to support remote communication and diagnostic support</w:t>
      </w:r>
      <w:r>
        <w:t xml:space="preserve"> with t</w:t>
      </w:r>
      <w:r w:rsidR="00441329">
        <w:t xml:space="preserve">he vessel. </w:t>
      </w:r>
      <w:r w:rsidR="0083247A">
        <w:t xml:space="preserve"> ROS is a common open-source software package in robotics and allows the KF-USV to be integrated with ROS-based sensors and/or remote networks.</w:t>
      </w:r>
      <w:r w:rsidR="00441329">
        <w:t xml:space="preserve"> A ROS system architecture</w:t>
      </w:r>
      <w:r w:rsidR="003657BE">
        <w:t xml:space="preserve"> is based on defining a ‘ROS Master’ which allows individual</w:t>
      </w:r>
      <w:r w:rsidR="00441329">
        <w:t xml:space="preserve"> pieces of software </w:t>
      </w:r>
      <w:r w:rsidR="003657BE">
        <w:t xml:space="preserve">or </w:t>
      </w:r>
      <w:r w:rsidR="00441329">
        <w:t xml:space="preserve">‘nodes’ </w:t>
      </w:r>
      <w:r w:rsidR="003657BE">
        <w:t xml:space="preserve">to find and communicate with each other </w:t>
      </w:r>
      <w:r w:rsidR="00B82D87">
        <w:t>through the</w:t>
      </w:r>
      <w:r w:rsidR="003657BE">
        <w:t xml:space="preserve"> publishing or subscribing </w:t>
      </w:r>
      <w:r w:rsidR="00B82D87">
        <w:t>of</w:t>
      </w:r>
      <w:r w:rsidR="003657BE">
        <w:t xml:space="preserve"> ‘topics’</w:t>
      </w:r>
      <w:r w:rsidR="00B82D87">
        <w:t xml:space="preserve"> via standardized message templates</w:t>
      </w:r>
      <w:r w:rsidR="003657BE">
        <w:t xml:space="preserve">. </w:t>
      </w:r>
      <w:r w:rsidR="0021450D">
        <w:t xml:space="preserve"> This architecture</w:t>
      </w:r>
      <w:r w:rsidR="00B82D87">
        <w:t xml:space="preserve"> allows for the remote implementation of a low-level controller on the KF-USV vice having to code each controller in PYTHON and embedding it on the vessel. Therefore, this research utilized MATLAB and Simulink for controller design and implementation. </w:t>
      </w:r>
      <w:r w:rsidR="00441329">
        <w:t xml:space="preserve"> </w:t>
      </w:r>
      <w:r w:rsidR="00B82D87">
        <w:t xml:space="preserve"> The controller therefore reflect almost identically to what was discussed in the simulation selection with the major difference in the input and output components</w:t>
      </w:r>
      <w:r w:rsidR="00676FD0">
        <w:t>.</w:t>
      </w:r>
      <w:r w:rsidR="00B82D87">
        <w:t xml:space="preserve">  Whereas the inputs and outputs</w:t>
      </w:r>
      <w:r w:rsidR="005104C1">
        <w:t xml:space="preserve"> affecting feedback in simulation were mathematical</w:t>
      </w:r>
      <w:r w:rsidR="00B82D87">
        <w:t xml:space="preserve"> results </w:t>
      </w:r>
      <w:r w:rsidR="005104C1">
        <w:t xml:space="preserve">from </w:t>
      </w:r>
      <w:r w:rsidR="00B82D87">
        <w:t>a numerical based model, the experimental controllers subscribed and published topics based on the v</w:t>
      </w:r>
      <w:r w:rsidR="005104C1">
        <w:t xml:space="preserve">essel via a local wireless network. Figure 33 displays one iteration of a Simulink model </w:t>
      </w:r>
      <w:r w:rsidR="00207079">
        <w:t xml:space="preserve">used in this research </w:t>
      </w:r>
      <w:r w:rsidR="005104C1">
        <w:t>utilizing this ROS ba</w:t>
      </w:r>
      <w:r w:rsidR="00AF565A">
        <w:t xml:space="preserve">sed subscribe and publish technique. </w:t>
      </w:r>
      <w:r w:rsidR="00207079">
        <w:t>Using Simulink over a wireless network does have drawbacks with regards to latency issues and frequency control over messages between topics.  Simulink is able to process its’ operations at a significantly faster rate than the KF-USV to receive and execute commands. Therefore, Simulink’s default solver settings are adjusted from variable-step t</w:t>
      </w:r>
      <w:r w:rsidR="0083247A">
        <w:t xml:space="preserve">o fixed-step with step-size limited to 0.1 correlating to a refresh rate of 10 Hz.  This is an OEM designated frequency for effective use with the KF-USV.  This governing of Simulink is essential in designing an effective remote controller for these low-level controllers. </w:t>
      </w:r>
    </w:p>
    <w:p w14:paraId="0C360FF7" w14:textId="4F462141" w:rsidR="00AF565A" w:rsidRDefault="00AF565A" w:rsidP="00AF565A">
      <w:pPr>
        <w:pStyle w:val="Image"/>
      </w:pPr>
      <w:r>
        <w:rPr>
          <w:lang w:eastAsia="en-US"/>
        </w:rPr>
        <w:lastRenderedPageBreak/>
        <w:drawing>
          <wp:inline distT="0" distB="0" distL="0" distR="0" wp14:anchorId="13F6E403" wp14:editId="74B93EAB">
            <wp:extent cx="5486400" cy="2313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troller_ROS.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86400" cy="2313305"/>
                    </a:xfrm>
                    <a:prstGeom prst="rect">
                      <a:avLst/>
                    </a:prstGeom>
                  </pic:spPr>
                </pic:pic>
              </a:graphicData>
            </a:graphic>
          </wp:inline>
        </w:drawing>
      </w:r>
    </w:p>
    <w:p w14:paraId="507691C1" w14:textId="4FC848A1" w:rsidR="00AF565A" w:rsidRDefault="00AF565A" w:rsidP="00AF565A">
      <w:pPr>
        <w:pStyle w:val="FigureTitle"/>
        <w:rPr>
          <w:lang w:eastAsia="ko-KR"/>
        </w:rPr>
      </w:pPr>
      <w:bookmarkStart w:id="113" w:name="_Toc514246830"/>
      <w:r>
        <w:rPr>
          <w:lang w:eastAsia="ko-KR"/>
        </w:rPr>
        <w:t>Simulink Model of Controller with ROS Functionality</w:t>
      </w:r>
      <w:bookmarkEnd w:id="113"/>
    </w:p>
    <w:p w14:paraId="451976EC" w14:textId="49559EFC" w:rsidR="009537FC" w:rsidRDefault="00BF74BF" w:rsidP="007831DE">
      <w:pPr>
        <w:pStyle w:val="Heading3"/>
        <w:numPr>
          <w:ilvl w:val="2"/>
          <w:numId w:val="1"/>
        </w:numPr>
      </w:pPr>
      <w:bookmarkStart w:id="114" w:name="_Toc514246782"/>
      <w:r>
        <w:t xml:space="preserve">Sensor Integration and </w:t>
      </w:r>
      <w:r w:rsidR="00F73CB6">
        <w:t>Feedback Management</w:t>
      </w:r>
      <w:bookmarkEnd w:id="114"/>
      <w:r>
        <w:t xml:space="preserve"> </w:t>
      </w:r>
    </w:p>
    <w:p w14:paraId="5FAE06BB" w14:textId="30DC8768" w:rsidR="00765C1D" w:rsidRDefault="0083247A" w:rsidP="00DB4E7D">
      <w:pPr>
        <w:pStyle w:val="AllParagraph"/>
      </w:pPr>
      <w:r>
        <w:t xml:space="preserve">As previously mentioned, an advantage of utilizing a ROS middleware is the integration of any sensors that have developed ROS packages (i.e., nodes, topics, messages definitions).  This allows for the KF-USV to be modular and dynamic in what sensors could be integrated to support controller, path-planning, and/or guidance development. </w:t>
      </w:r>
      <w:r w:rsidR="00D25D93">
        <w:t>For this resea</w:t>
      </w:r>
      <w:r w:rsidR="00DB4E7D">
        <w:t xml:space="preserve">rch, sensor-integration requirements were minimum and included only </w:t>
      </w:r>
      <w:r w:rsidR="00F73CB6">
        <w:t>one addition from the base model.  This was a</w:t>
      </w:r>
      <w:r w:rsidR="00DB4E7D">
        <w:t xml:space="preserve"> LORD MicroStrain 3DM®-GX5-45 GNSS-aided inertial navigation system (INS) for positional and dynamic measurements. </w:t>
      </w:r>
      <w:r w:rsidR="00F73CB6">
        <w:t xml:space="preserve"> Equipped with its’ own Kalman filtering algorithms, it was utilized for its improved inertial measurement accuracy and advantages for sensitive control.  </w:t>
      </w:r>
      <w:r w:rsidR="00765C1D">
        <w:t xml:space="preserve">The aforementioned Simulink controllers subscribed to the velocity, yaw and yaw rate messages for feedback control.  This information also served as the basis for experimental analysis and was recorded to the MATLAB workspace.  Table 17 lists the ROS nodes, topics and messages that were utilized for this research. </w:t>
      </w:r>
    </w:p>
    <w:p w14:paraId="17437AA0" w14:textId="0A924F5B" w:rsidR="00B10836" w:rsidRDefault="00B10836" w:rsidP="00B10836">
      <w:pPr>
        <w:pStyle w:val="TableTitle"/>
      </w:pPr>
      <w:bookmarkStart w:id="115" w:name="_Toc514246865"/>
      <w:r>
        <w:t>ROS Nodes, Topics and Messages of Interest for Research</w:t>
      </w:r>
      <w:bookmarkEnd w:id="115"/>
    </w:p>
    <w:tbl>
      <w:tblPr>
        <w:tblStyle w:val="TableGrid"/>
        <w:tblW w:w="9085" w:type="dxa"/>
        <w:tblLook w:val="04A0" w:firstRow="1" w:lastRow="0" w:firstColumn="1" w:lastColumn="0" w:noHBand="0" w:noVBand="1"/>
      </w:tblPr>
      <w:tblGrid>
        <w:gridCol w:w="2631"/>
        <w:gridCol w:w="2483"/>
        <w:gridCol w:w="3971"/>
      </w:tblGrid>
      <w:tr w:rsidR="00B10836" w14:paraId="5EA34114" w14:textId="77777777" w:rsidTr="008D2054">
        <w:tc>
          <w:tcPr>
            <w:tcW w:w="2696" w:type="dxa"/>
            <w:vAlign w:val="center"/>
          </w:tcPr>
          <w:p w14:paraId="1623E25D" w14:textId="5D10AFF0" w:rsidR="00B10836" w:rsidRDefault="00B10836" w:rsidP="008D2054">
            <w:pPr>
              <w:pStyle w:val="AllParagraph"/>
              <w:ind w:firstLine="0"/>
              <w:jc w:val="center"/>
            </w:pPr>
            <w:r>
              <w:t>Equipment (Node)</w:t>
            </w:r>
          </w:p>
        </w:tc>
        <w:tc>
          <w:tcPr>
            <w:tcW w:w="2283" w:type="dxa"/>
            <w:vAlign w:val="center"/>
          </w:tcPr>
          <w:p w14:paraId="5C115D0D" w14:textId="77777777" w:rsidR="00B10836" w:rsidRDefault="00B10836" w:rsidP="008D2054">
            <w:pPr>
              <w:pStyle w:val="AllParagraph"/>
              <w:spacing w:line="240" w:lineRule="auto"/>
              <w:ind w:firstLine="0"/>
              <w:jc w:val="center"/>
            </w:pPr>
            <w:r>
              <w:t>/Topic</w:t>
            </w:r>
          </w:p>
          <w:p w14:paraId="79AFC74C" w14:textId="3A9E2753" w:rsidR="00B10836" w:rsidRDefault="00B10836" w:rsidP="008D2054">
            <w:pPr>
              <w:pStyle w:val="AllParagraph"/>
              <w:spacing w:line="240" w:lineRule="auto"/>
              <w:ind w:firstLine="0"/>
              <w:jc w:val="center"/>
            </w:pPr>
            <w:r>
              <w:t>/Message</w:t>
            </w:r>
          </w:p>
        </w:tc>
        <w:tc>
          <w:tcPr>
            <w:tcW w:w="4106" w:type="dxa"/>
            <w:vAlign w:val="center"/>
          </w:tcPr>
          <w:p w14:paraId="677DB3AE" w14:textId="752E31E9" w:rsidR="00B10836" w:rsidRDefault="00B10836" w:rsidP="008D2054">
            <w:pPr>
              <w:pStyle w:val="AllParagraph"/>
              <w:ind w:firstLine="0"/>
              <w:jc w:val="center"/>
            </w:pPr>
            <w:r>
              <w:t>Purpose</w:t>
            </w:r>
          </w:p>
        </w:tc>
      </w:tr>
      <w:tr w:rsidR="00B10836" w14:paraId="672C9C9E" w14:textId="77777777" w:rsidTr="00B10836">
        <w:tc>
          <w:tcPr>
            <w:tcW w:w="2696" w:type="dxa"/>
          </w:tcPr>
          <w:p w14:paraId="380482D8" w14:textId="6F658913" w:rsidR="00B10836" w:rsidRDefault="00B10836" w:rsidP="00DB4E7D">
            <w:pPr>
              <w:pStyle w:val="AllParagraph"/>
              <w:ind w:firstLine="0"/>
            </w:pPr>
            <w:r>
              <w:lastRenderedPageBreak/>
              <w:t>MicroStrain INS</w:t>
            </w:r>
          </w:p>
        </w:tc>
        <w:tc>
          <w:tcPr>
            <w:tcW w:w="2283" w:type="dxa"/>
          </w:tcPr>
          <w:p w14:paraId="201C657F" w14:textId="6CD4F27F" w:rsidR="00B10836" w:rsidRDefault="00B10836" w:rsidP="00B10836">
            <w:pPr>
              <w:pStyle w:val="AllParagraph"/>
              <w:ind w:firstLine="0"/>
            </w:pPr>
            <w:r>
              <w:t>/geonav_odom /nav_msgs/Odometry</w:t>
            </w:r>
          </w:p>
        </w:tc>
        <w:tc>
          <w:tcPr>
            <w:tcW w:w="4106" w:type="dxa"/>
          </w:tcPr>
          <w:p w14:paraId="7C6E887B" w14:textId="54D969E3" w:rsidR="00B10836" w:rsidRDefault="00B10836" w:rsidP="00DB4E7D">
            <w:pPr>
              <w:pStyle w:val="AllParagraph"/>
              <w:ind w:firstLine="0"/>
            </w:pPr>
            <w:r w:rsidRPr="00B10836">
              <w:t>Subscribed</w:t>
            </w:r>
            <w:r>
              <w:t xml:space="preserve">. Utilized for linear ‘X’ velocity (surge), heading (yaw) angle and turn rate (yaw rate). </w:t>
            </w:r>
          </w:p>
        </w:tc>
      </w:tr>
      <w:tr w:rsidR="00B10836" w14:paraId="3997567E" w14:textId="77777777" w:rsidTr="00B10836">
        <w:tc>
          <w:tcPr>
            <w:tcW w:w="2696" w:type="dxa"/>
          </w:tcPr>
          <w:p w14:paraId="35814DD7" w14:textId="423A51BC" w:rsidR="00B10836" w:rsidRDefault="00B10836" w:rsidP="00DB4E7D">
            <w:pPr>
              <w:pStyle w:val="AllParagraph"/>
              <w:ind w:firstLine="0"/>
            </w:pPr>
            <w:r>
              <w:t>KF-USV Motor Control Unit (MCU)</w:t>
            </w:r>
          </w:p>
        </w:tc>
        <w:tc>
          <w:tcPr>
            <w:tcW w:w="2283" w:type="dxa"/>
          </w:tcPr>
          <w:p w14:paraId="455AC4F9" w14:textId="77777777" w:rsidR="00B10836" w:rsidRDefault="00B10836" w:rsidP="00DB4E7D">
            <w:pPr>
              <w:pStyle w:val="AllParagraph"/>
              <w:ind w:firstLine="0"/>
            </w:pPr>
            <w:r>
              <w:t>/cmd_drive</w:t>
            </w:r>
          </w:p>
          <w:p w14:paraId="3C93EEEC" w14:textId="4FFEE451" w:rsidR="00B10836" w:rsidRDefault="00B10836" w:rsidP="00DB4E7D">
            <w:pPr>
              <w:pStyle w:val="AllParagraph"/>
              <w:ind w:firstLine="0"/>
            </w:pPr>
            <w:r>
              <w:t>/kingfisher_msgs/Drive</w:t>
            </w:r>
          </w:p>
        </w:tc>
        <w:tc>
          <w:tcPr>
            <w:tcW w:w="4106" w:type="dxa"/>
          </w:tcPr>
          <w:p w14:paraId="1241A7F5" w14:textId="78B5A431" w:rsidR="00B10836" w:rsidRDefault="00B10836" w:rsidP="00DB4E7D">
            <w:pPr>
              <w:pStyle w:val="AllParagraph"/>
              <w:ind w:firstLine="0"/>
            </w:pPr>
            <w:r>
              <w:t xml:space="preserve">Published. Utilized to send motor control commands [-1 to 1] for port and starboard units. </w:t>
            </w:r>
          </w:p>
        </w:tc>
      </w:tr>
    </w:tbl>
    <w:p w14:paraId="5C2C8AA3" w14:textId="675C6C27" w:rsidR="0083247A" w:rsidRPr="0083247A" w:rsidRDefault="00F73CB6" w:rsidP="00DB4E7D">
      <w:pPr>
        <w:pStyle w:val="AllParagraph"/>
      </w:pPr>
      <w:r>
        <w:t xml:space="preserve"> </w:t>
      </w:r>
    </w:p>
    <w:p w14:paraId="7CF413D9" w14:textId="3368D465" w:rsidR="009537FC" w:rsidRDefault="009537FC" w:rsidP="007831DE">
      <w:pPr>
        <w:pStyle w:val="Heading3"/>
        <w:numPr>
          <w:ilvl w:val="2"/>
          <w:numId w:val="1"/>
        </w:numPr>
      </w:pPr>
      <w:bookmarkStart w:id="116" w:name="_Toc511036661"/>
      <w:bookmarkStart w:id="117" w:name="_Toc514246783"/>
      <w:r>
        <w:t>Test Site Locations</w:t>
      </w:r>
      <w:bookmarkEnd w:id="116"/>
      <w:bookmarkEnd w:id="117"/>
    </w:p>
    <w:p w14:paraId="57A8ED93" w14:textId="722E618C" w:rsidR="008D2054" w:rsidRPr="008D2054" w:rsidRDefault="008D2054" w:rsidP="008D2054">
      <w:pPr>
        <w:pStyle w:val="AllParagraph"/>
      </w:pPr>
      <w:r>
        <w:t xml:space="preserve">The experimental testing of the controller techniques with the KF-USV took place </w:t>
      </w:r>
      <w:r w:rsidR="00FC15A4">
        <w:t xml:space="preserve">in two locations in Monterey, California.  At the Naval Postgraduate School utilizing the Center for Autonomous Vehicle Research (CAVR) test tank located in Halligan Hall and at </w:t>
      </w:r>
      <w:r w:rsidR="00B32042">
        <w:t>Lake El Estero</w:t>
      </w:r>
      <w:r w:rsidR="00FC15A4">
        <w:t xml:space="preserve"> with consent of local city officials. </w:t>
      </w:r>
    </w:p>
    <w:p w14:paraId="3AAA5D0D" w14:textId="63FE6640" w:rsidR="009537FC" w:rsidRDefault="00FC15A4" w:rsidP="007831DE">
      <w:pPr>
        <w:pStyle w:val="Heading4"/>
        <w:numPr>
          <w:ilvl w:val="3"/>
          <w:numId w:val="1"/>
        </w:numPr>
      </w:pPr>
      <w:r>
        <w:t>CAVR</w:t>
      </w:r>
      <w:r w:rsidR="009537FC">
        <w:t xml:space="preserve"> Test Tank</w:t>
      </w:r>
    </w:p>
    <w:p w14:paraId="3DA50FE3" w14:textId="1040503E" w:rsidR="00B62F5F" w:rsidRDefault="00FC15A4" w:rsidP="00FC15A4">
      <w:pPr>
        <w:pStyle w:val="AllParagraph"/>
        <w:rPr>
          <w:noProof/>
        </w:rPr>
      </w:pPr>
      <w:r>
        <w:t xml:space="preserve">The CAVR test tank, pictured in Figure 33, was utilized to conduct testing associated with </w:t>
      </w:r>
      <w:r w:rsidR="00B62F5F">
        <w:t>decoupled heading</w:t>
      </w:r>
      <w:r>
        <w:t xml:space="preserve"> control.  It provides a small experimental testing location with negligible environmental effects such as wind and currents.  It is 6.096 [m] long, 4.572</w:t>
      </w:r>
      <w:r w:rsidR="003C6008">
        <w:t xml:space="preserve"> [m] wide, and 2.134 [m] deep and filled with freshwater </w:t>
      </w:r>
      <w:r w:rsidR="00B62F5F">
        <w:t>but can be salinity controlled.</w:t>
      </w:r>
      <w:r w:rsidR="00AE2724">
        <w:t xml:space="preserve"> For safety of the vessel, the KF-USV was attached to an electro-mechanical chain fall with slack placed in the chain to allow for freedom of movement but to prevent the vessel from colliding with the walls.  The chain-fall caused for some inconsistencies with experimental runs as the vessel based on its dynamics inherently surges when twisting and the chain fall would retard this motion and cause oscillations </w:t>
      </w:r>
      <w:r w:rsidR="007973FB">
        <w:t xml:space="preserve">to responses. </w:t>
      </w:r>
      <w:r w:rsidR="00AE2724">
        <w:t xml:space="preserve"> </w:t>
      </w:r>
    </w:p>
    <w:p w14:paraId="45ABB831" w14:textId="5CFB3575" w:rsidR="00B62F5F" w:rsidRDefault="00B62F5F" w:rsidP="00B62F5F">
      <w:pPr>
        <w:pStyle w:val="Image"/>
      </w:pPr>
      <w:r>
        <w:rPr>
          <w:lang w:eastAsia="en-US"/>
        </w:rPr>
        <w:lastRenderedPageBreak/>
        <w:drawing>
          <wp:inline distT="0" distB="0" distL="0" distR="0" wp14:anchorId="55A534DF" wp14:editId="5E6D6901">
            <wp:extent cx="4220308" cy="2232837"/>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vr_tank.jpg"/>
                    <pic:cNvPicPr/>
                  </pic:nvPicPr>
                  <pic:blipFill rotWithShape="1">
                    <a:blip r:embed="rId158" cstate="print">
                      <a:extLst>
                        <a:ext uri="{28A0092B-C50C-407E-A947-70E740481C1C}">
                          <a14:useLocalDpi xmlns:a14="http://schemas.microsoft.com/office/drawing/2010/main" val="0"/>
                        </a:ext>
                      </a:extLst>
                    </a:blip>
                    <a:srcRect l="-1" t="24290" r="-1" b="5167"/>
                    <a:stretch/>
                  </pic:blipFill>
                  <pic:spPr bwMode="auto">
                    <a:xfrm>
                      <a:off x="0" y="0"/>
                      <a:ext cx="4230720" cy="2238345"/>
                    </a:xfrm>
                    <a:prstGeom prst="rect">
                      <a:avLst/>
                    </a:prstGeom>
                    <a:ln>
                      <a:noFill/>
                    </a:ln>
                    <a:extLst>
                      <a:ext uri="{53640926-AAD7-44D8-BBD7-CCE9431645EC}">
                        <a14:shadowObscured xmlns:a14="http://schemas.microsoft.com/office/drawing/2010/main"/>
                      </a:ext>
                    </a:extLst>
                  </pic:spPr>
                </pic:pic>
              </a:graphicData>
            </a:graphic>
          </wp:inline>
        </w:drawing>
      </w:r>
    </w:p>
    <w:p w14:paraId="6257A036" w14:textId="7C390653" w:rsidR="00B62F5F" w:rsidRPr="00B62F5F" w:rsidRDefault="00B62F5F" w:rsidP="00B62F5F">
      <w:pPr>
        <w:pStyle w:val="FigureTitle"/>
        <w:rPr>
          <w:lang w:eastAsia="ko-KR"/>
        </w:rPr>
      </w:pPr>
      <w:bookmarkStart w:id="118" w:name="_Toc514246831"/>
      <w:r>
        <w:rPr>
          <w:lang w:eastAsia="ko-KR"/>
        </w:rPr>
        <w:t>CAVR Test Tank</w:t>
      </w:r>
      <w:bookmarkEnd w:id="118"/>
    </w:p>
    <w:p w14:paraId="36A06A59" w14:textId="41E5994F" w:rsidR="00B32042" w:rsidRDefault="00B32042" w:rsidP="007831DE">
      <w:pPr>
        <w:pStyle w:val="Heading4"/>
        <w:numPr>
          <w:ilvl w:val="3"/>
          <w:numId w:val="1"/>
        </w:numPr>
      </w:pPr>
      <w:r>
        <w:t>Lake El Estero</w:t>
      </w:r>
    </w:p>
    <w:p w14:paraId="67DC6FD6" w14:textId="13683C53" w:rsidR="000837A4" w:rsidRDefault="00B62F5F" w:rsidP="00B32042">
      <w:pPr>
        <w:pStyle w:val="AllParagraph"/>
      </w:pPr>
      <w:r>
        <w:t xml:space="preserve">Lake El Estero, pictured in Figure 35, located in El Estero Park was the focus of most of the experimental testing and served as the location for decoupled speed and coupled dynamics testing.  It is </w:t>
      </w:r>
      <w:r w:rsidR="000837A4">
        <w:t xml:space="preserve">a freshwater lake that is </w:t>
      </w:r>
      <w:r>
        <w:t xml:space="preserve">approximately 240 [m] long </w:t>
      </w:r>
      <w:r w:rsidR="000837A4">
        <w:t xml:space="preserve">and 47-63 [m] wide and has limited environmental effects other than sea-based wind from the nearby Pacific Ocean and wind-effect waves.  It provides a relatively stable testing environment for a small sized USV vulnerable physically to overcome large environmental factors.  </w:t>
      </w:r>
    </w:p>
    <w:p w14:paraId="234551FB" w14:textId="72C0000A" w:rsidR="00B32042" w:rsidRDefault="000837A4" w:rsidP="000837A4">
      <w:pPr>
        <w:pStyle w:val="Image"/>
      </w:pPr>
      <w:r>
        <w:rPr>
          <w:lang w:eastAsia="en-US"/>
        </w:rPr>
        <w:lastRenderedPageBreak/>
        <w:drawing>
          <wp:inline distT="0" distB="0" distL="0" distR="0" wp14:anchorId="52524D77" wp14:editId="52523BD9">
            <wp:extent cx="2267266" cy="47250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ake_el_estero.png"/>
                    <pic:cNvPicPr/>
                  </pic:nvPicPr>
                  <pic:blipFill>
                    <a:blip r:embed="rId159">
                      <a:extLst>
                        <a:ext uri="{28A0092B-C50C-407E-A947-70E740481C1C}">
                          <a14:useLocalDpi xmlns:a14="http://schemas.microsoft.com/office/drawing/2010/main" val="0"/>
                        </a:ext>
                      </a:extLst>
                    </a:blip>
                    <a:stretch>
                      <a:fillRect/>
                    </a:stretch>
                  </pic:blipFill>
                  <pic:spPr>
                    <a:xfrm>
                      <a:off x="0" y="0"/>
                      <a:ext cx="2267266" cy="4725059"/>
                    </a:xfrm>
                    <a:prstGeom prst="rect">
                      <a:avLst/>
                    </a:prstGeom>
                  </pic:spPr>
                </pic:pic>
              </a:graphicData>
            </a:graphic>
          </wp:inline>
        </w:drawing>
      </w:r>
    </w:p>
    <w:p w14:paraId="4ACE6E9A" w14:textId="3BB64612" w:rsidR="000837A4" w:rsidRDefault="000837A4" w:rsidP="000837A4">
      <w:pPr>
        <w:pStyle w:val="FigureTitle"/>
        <w:rPr>
          <w:lang w:eastAsia="ko-KR"/>
        </w:rPr>
      </w:pPr>
      <w:bookmarkStart w:id="119" w:name="_Toc514246832"/>
      <w:r>
        <w:rPr>
          <w:lang w:eastAsia="ko-KR"/>
        </w:rPr>
        <w:t xml:space="preserve">Lake El Estero, Monterey, California. Adapted from </w:t>
      </w:r>
      <w:r>
        <w:rPr>
          <w:lang w:eastAsia="ko-KR"/>
        </w:rPr>
        <w:fldChar w:fldCharType="begin"/>
      </w:r>
      <w:r>
        <w:rPr>
          <w:lang w:eastAsia="ko-KR"/>
        </w:rPr>
        <w:instrText>ADDIN RW.CITE{{doc:5afa087de4b08e75d9d5b771 [NoInformation] 2018}}</w:instrText>
      </w:r>
      <w:r>
        <w:rPr>
          <w:lang w:eastAsia="ko-KR"/>
        </w:rPr>
        <w:fldChar w:fldCharType="separate"/>
      </w:r>
      <w:r w:rsidRPr="000837A4">
        <w:rPr>
          <w:bCs/>
          <w:lang w:eastAsia="ko-KR"/>
        </w:rPr>
        <w:t>[21]</w:t>
      </w:r>
      <w:r>
        <w:rPr>
          <w:lang w:eastAsia="ko-KR"/>
        </w:rPr>
        <w:fldChar w:fldCharType="end"/>
      </w:r>
      <w:r>
        <w:rPr>
          <w:lang w:eastAsia="ko-KR"/>
        </w:rPr>
        <w:t>.</w:t>
      </w:r>
      <w:bookmarkEnd w:id="119"/>
    </w:p>
    <w:p w14:paraId="16405C23" w14:textId="0CC357BB" w:rsidR="00BE1626" w:rsidRDefault="00BE1626" w:rsidP="00BE1626">
      <w:pPr>
        <w:pStyle w:val="Heading3"/>
        <w:rPr>
          <w:lang w:eastAsia="ko-KR"/>
        </w:rPr>
      </w:pPr>
      <w:bookmarkStart w:id="120" w:name="_Toc514246784"/>
      <w:r>
        <w:rPr>
          <w:lang w:eastAsia="ko-KR"/>
        </w:rPr>
        <w:t>Testing Apparatus and Associated Hardware</w:t>
      </w:r>
      <w:bookmarkEnd w:id="120"/>
    </w:p>
    <w:p w14:paraId="541A4B01" w14:textId="059FB92D" w:rsidR="006465F6" w:rsidRDefault="006465F6" w:rsidP="006465F6">
      <w:pPr>
        <w:pStyle w:val="AllParagraph"/>
        <w:rPr>
          <w:lang w:eastAsia="ko-KR"/>
        </w:rPr>
      </w:pPr>
      <w:r>
        <w:rPr>
          <w:lang w:eastAsia="ko-KR"/>
        </w:rPr>
        <w:t xml:space="preserve">The complete testing apparatus, pictured in Figures 36-38, for </w:t>
      </w:r>
      <w:r w:rsidR="00BE1626">
        <w:rPr>
          <w:lang w:eastAsia="ko-KR"/>
        </w:rPr>
        <w:t>experimental</w:t>
      </w:r>
      <w:r>
        <w:rPr>
          <w:lang w:eastAsia="ko-KR"/>
        </w:rPr>
        <w:t xml:space="preserve"> testing included:</w:t>
      </w:r>
    </w:p>
    <w:p w14:paraId="25667483" w14:textId="423F988C" w:rsidR="006465F6" w:rsidRDefault="006465F6" w:rsidP="007831DE">
      <w:pPr>
        <w:pStyle w:val="ListNumber"/>
        <w:numPr>
          <w:ilvl w:val="0"/>
          <w:numId w:val="20"/>
        </w:numPr>
        <w:rPr>
          <w:lang w:eastAsia="ko-KR"/>
        </w:rPr>
      </w:pPr>
      <w:r>
        <w:rPr>
          <w:lang w:eastAsia="ko-KR"/>
        </w:rPr>
        <w:t xml:space="preserve">Lenovo ThinkPad® </w:t>
      </w:r>
      <w:r w:rsidR="0002138E">
        <w:rPr>
          <w:lang w:eastAsia="ko-KR"/>
        </w:rPr>
        <w:t xml:space="preserve">T460 </w:t>
      </w:r>
      <w:r>
        <w:rPr>
          <w:lang w:eastAsia="ko-KR"/>
        </w:rPr>
        <w:t xml:space="preserve">running Ubuntu Linux OS (ver. 14.04 LTS) with MATLAB R2015b with Simulink. </w:t>
      </w:r>
    </w:p>
    <w:p w14:paraId="5AAAE65F" w14:textId="61EB7B28" w:rsidR="006465F6" w:rsidRDefault="006465F6" w:rsidP="007831DE">
      <w:pPr>
        <w:pStyle w:val="ListNumber"/>
        <w:numPr>
          <w:ilvl w:val="0"/>
          <w:numId w:val="20"/>
        </w:numPr>
        <w:rPr>
          <w:lang w:eastAsia="ko-KR"/>
        </w:rPr>
      </w:pPr>
      <w:r>
        <w:rPr>
          <w:lang w:eastAsia="ko-KR"/>
        </w:rPr>
        <w:t xml:space="preserve">Logitech F310 Gamepad USB controller utilized for support in pre-positioning the KF-USV for trials, launching and recovering, and diagnostics. </w:t>
      </w:r>
    </w:p>
    <w:p w14:paraId="410682A0" w14:textId="38444EFA" w:rsidR="006465F6" w:rsidRDefault="006465F6" w:rsidP="007831DE">
      <w:pPr>
        <w:pStyle w:val="ListNumber"/>
        <w:numPr>
          <w:ilvl w:val="0"/>
          <w:numId w:val="20"/>
        </w:numPr>
        <w:rPr>
          <w:lang w:eastAsia="ko-KR"/>
        </w:rPr>
      </w:pPr>
      <w:r>
        <w:rPr>
          <w:lang w:eastAsia="ko-KR"/>
        </w:rPr>
        <w:lastRenderedPageBreak/>
        <w:t xml:space="preserve">CLEARPATH wireless router with antennae and adjustable tripod for </w:t>
      </w:r>
      <w:r w:rsidR="0002138E">
        <w:rPr>
          <w:lang w:eastAsia="ko-KR"/>
        </w:rPr>
        <w:t xml:space="preserve">extended communications. </w:t>
      </w:r>
    </w:p>
    <w:p w14:paraId="2F968E62" w14:textId="51312529" w:rsidR="0002138E" w:rsidRDefault="0002138E" w:rsidP="0002138E">
      <w:pPr>
        <w:pStyle w:val="AllParagraph"/>
        <w:rPr>
          <w:lang w:eastAsia="ko-KR"/>
        </w:rPr>
      </w:pPr>
      <w:r>
        <w:rPr>
          <w:lang w:eastAsia="ko-KR"/>
        </w:rPr>
        <w:t xml:space="preserve">Figure 36 </w:t>
      </w:r>
      <w:r w:rsidR="005F47D1">
        <w:rPr>
          <w:lang w:eastAsia="ko-KR"/>
        </w:rPr>
        <w:t>is a visual</w:t>
      </w:r>
      <w:r>
        <w:rPr>
          <w:lang w:eastAsia="ko-KR"/>
        </w:rPr>
        <w:t xml:space="preserve"> overview of testing station for the research and in the background is the KF-USV in the lake which provides for a sense of scaling of the research location and vessel.  Figure 37 </w:t>
      </w:r>
      <w:r w:rsidR="005F47D1">
        <w:rPr>
          <w:lang w:eastAsia="ko-KR"/>
        </w:rPr>
        <w:t xml:space="preserve">and Figure 38 show close up perspectives on individual aspects of the testing apparatus. </w:t>
      </w:r>
    </w:p>
    <w:p w14:paraId="7F2B5061" w14:textId="664EB009" w:rsidR="006465F6" w:rsidRDefault="006465F6" w:rsidP="006465F6">
      <w:pPr>
        <w:pStyle w:val="Image"/>
      </w:pPr>
      <w:r>
        <w:rPr>
          <w:lang w:eastAsia="en-US"/>
        </w:rPr>
        <w:drawing>
          <wp:inline distT="0" distB="0" distL="0" distR="0" wp14:anchorId="57C6C5B9" wp14:editId="00FC63CC">
            <wp:extent cx="5829646" cy="3327991"/>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aketest.jpg"/>
                    <pic:cNvPicPr/>
                  </pic:nvPicPr>
                  <pic:blipFill rotWithShape="1">
                    <a:blip r:embed="rId160" cstate="print">
                      <a:extLst>
                        <a:ext uri="{28A0092B-C50C-407E-A947-70E740481C1C}">
                          <a14:useLocalDpi xmlns:a14="http://schemas.microsoft.com/office/drawing/2010/main" val="0"/>
                        </a:ext>
                      </a:extLst>
                    </a:blip>
                    <a:srcRect l="1" t="7493" r="187" b="16532"/>
                    <a:stretch/>
                  </pic:blipFill>
                  <pic:spPr bwMode="auto">
                    <a:xfrm>
                      <a:off x="0" y="0"/>
                      <a:ext cx="5834282" cy="3330637"/>
                    </a:xfrm>
                    <a:prstGeom prst="rect">
                      <a:avLst/>
                    </a:prstGeom>
                    <a:ln>
                      <a:noFill/>
                    </a:ln>
                    <a:extLst>
                      <a:ext uri="{53640926-AAD7-44D8-BBD7-CCE9431645EC}">
                        <a14:shadowObscured xmlns:a14="http://schemas.microsoft.com/office/drawing/2010/main"/>
                      </a:ext>
                    </a:extLst>
                  </pic:spPr>
                </pic:pic>
              </a:graphicData>
            </a:graphic>
          </wp:inline>
        </w:drawing>
      </w:r>
    </w:p>
    <w:p w14:paraId="73C43BE8" w14:textId="72A42844" w:rsidR="006465F6" w:rsidRDefault="006465F6" w:rsidP="006465F6">
      <w:pPr>
        <w:pStyle w:val="FigureTitle"/>
        <w:rPr>
          <w:lang w:eastAsia="ko-KR"/>
        </w:rPr>
      </w:pPr>
      <w:bookmarkStart w:id="121" w:name="_Toc514246833"/>
      <w:r>
        <w:rPr>
          <w:lang w:eastAsia="ko-KR"/>
        </w:rPr>
        <w:t>Lake El Estero Experimental Setup</w:t>
      </w:r>
      <w:r w:rsidR="0002138E">
        <w:rPr>
          <w:lang w:eastAsia="ko-KR"/>
        </w:rPr>
        <w:t xml:space="preserve"> Overview</w:t>
      </w:r>
      <w:bookmarkEnd w:id="121"/>
    </w:p>
    <w:p w14:paraId="1EA9AC2C" w14:textId="52D62050" w:rsidR="0002138E" w:rsidRDefault="0002138E" w:rsidP="0002138E">
      <w:pPr>
        <w:pStyle w:val="Image"/>
      </w:pPr>
      <w:r>
        <w:rPr>
          <w:lang w:eastAsia="en-US"/>
        </w:rPr>
        <w:lastRenderedPageBreak/>
        <w:drawing>
          <wp:inline distT="0" distB="0" distL="0" distR="0" wp14:anchorId="46449E15" wp14:editId="6ACD0720">
            <wp:extent cx="3955311" cy="2966484"/>
            <wp:effectExtent l="0" t="0" r="635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aketest2.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955311" cy="2966484"/>
                    </a:xfrm>
                    <a:prstGeom prst="rect">
                      <a:avLst/>
                    </a:prstGeom>
                  </pic:spPr>
                </pic:pic>
              </a:graphicData>
            </a:graphic>
          </wp:inline>
        </w:drawing>
      </w:r>
    </w:p>
    <w:p w14:paraId="7BA286A2" w14:textId="72713E3F" w:rsidR="0002138E" w:rsidRDefault="0002138E" w:rsidP="0002138E">
      <w:pPr>
        <w:pStyle w:val="FigureTitle"/>
        <w:rPr>
          <w:lang w:eastAsia="ko-KR"/>
        </w:rPr>
      </w:pPr>
      <w:bookmarkStart w:id="122" w:name="_Toc514246834"/>
      <w:r>
        <w:rPr>
          <w:lang w:eastAsia="ko-KR"/>
        </w:rPr>
        <w:t>Lenonvo ThinkPad T460 with Logitech F310 Gamepad USB Controller.</w:t>
      </w:r>
      <w:bookmarkEnd w:id="122"/>
    </w:p>
    <w:p w14:paraId="4BFF4E98" w14:textId="4F289CBA" w:rsidR="0002138E" w:rsidRDefault="0002138E" w:rsidP="0002138E">
      <w:pPr>
        <w:pStyle w:val="Image"/>
      </w:pPr>
      <w:r>
        <w:rPr>
          <w:lang w:eastAsia="en-US"/>
        </w:rPr>
        <w:drawing>
          <wp:inline distT="0" distB="0" distL="0" distR="0" wp14:anchorId="344D09AD" wp14:editId="6183F8E4">
            <wp:extent cx="2678016" cy="3570687"/>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aketest3_2.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682469" cy="3576625"/>
                    </a:xfrm>
                    <a:prstGeom prst="rect">
                      <a:avLst/>
                    </a:prstGeom>
                  </pic:spPr>
                </pic:pic>
              </a:graphicData>
            </a:graphic>
          </wp:inline>
        </w:drawing>
      </w:r>
    </w:p>
    <w:p w14:paraId="64117B23" w14:textId="427DD794" w:rsidR="0002138E" w:rsidRDefault="0002138E" w:rsidP="0002138E">
      <w:pPr>
        <w:pStyle w:val="FigureTitle"/>
        <w:rPr>
          <w:lang w:eastAsia="ko-KR"/>
        </w:rPr>
      </w:pPr>
      <w:bookmarkStart w:id="123" w:name="_Toc514246835"/>
      <w:r>
        <w:rPr>
          <w:lang w:eastAsia="ko-KR"/>
        </w:rPr>
        <w:t>CLEARPATH Wireless Router and Tripod.</w:t>
      </w:r>
      <w:bookmarkEnd w:id="123"/>
    </w:p>
    <w:p w14:paraId="70C42F31" w14:textId="6F66CF00" w:rsidR="00BE1626" w:rsidRDefault="00BE1626" w:rsidP="00BE1626">
      <w:pPr>
        <w:pStyle w:val="Heading3"/>
        <w:rPr>
          <w:lang w:eastAsia="ko-KR"/>
        </w:rPr>
      </w:pPr>
      <w:bookmarkStart w:id="124" w:name="_Toc514246785"/>
      <w:r>
        <w:rPr>
          <w:lang w:eastAsia="ko-KR"/>
        </w:rPr>
        <w:lastRenderedPageBreak/>
        <w:t>Environmental Considerations</w:t>
      </w:r>
      <w:bookmarkEnd w:id="124"/>
    </w:p>
    <w:p w14:paraId="1E50F983" w14:textId="77777777" w:rsidR="00863527" w:rsidRDefault="00BE1626" w:rsidP="00BE1626">
      <w:pPr>
        <w:pStyle w:val="AllParagraph"/>
        <w:rPr>
          <w:lang w:eastAsia="ko-KR"/>
        </w:rPr>
      </w:pPr>
      <w:r>
        <w:rPr>
          <w:lang w:eastAsia="ko-KR"/>
        </w:rPr>
        <w:t>The CAVR test tank is protecte</w:t>
      </w:r>
      <w:r w:rsidR="00863527">
        <w:rPr>
          <w:lang w:eastAsia="ko-KR"/>
        </w:rPr>
        <w:t xml:space="preserve">d from environmental effects and therefore the cause of error from winds, currents and other factors are considered negligible. </w:t>
      </w:r>
    </w:p>
    <w:p w14:paraId="018C6862" w14:textId="7C606BC0" w:rsidR="00863527" w:rsidRDefault="00863527" w:rsidP="00BE1626">
      <w:pPr>
        <w:pStyle w:val="AllParagraph"/>
        <w:rPr>
          <w:lang w:eastAsia="ko-KR"/>
        </w:rPr>
      </w:pPr>
      <w:r>
        <w:rPr>
          <w:lang w:eastAsia="ko-KR"/>
        </w:rPr>
        <w:t>Three days were spent conducting testing at Lake El Estero; 02 February 2018, 14 February 2018 and 28 February 2018.  Testing for each day was conducted between 0900-1400 (Pacific Standard Time [PST]) in constant daylight.  The weather with regards to temperature</w:t>
      </w:r>
      <w:r w:rsidR="0094003E">
        <w:rPr>
          <w:lang w:eastAsia="ko-KR"/>
        </w:rPr>
        <w:t xml:space="preserve"> (T)</w:t>
      </w:r>
      <w:r>
        <w:rPr>
          <w:lang w:eastAsia="ko-KR"/>
        </w:rPr>
        <w:t>, wind speed (average and maximum) and precipitation</w:t>
      </w:r>
      <w:r w:rsidR="0094003E">
        <w:rPr>
          <w:lang w:eastAsia="ko-KR"/>
        </w:rPr>
        <w:t xml:space="preserve"> (P)</w:t>
      </w:r>
      <w:r>
        <w:rPr>
          <w:lang w:eastAsia="ko-KR"/>
        </w:rPr>
        <w:t xml:space="preserve"> are presented in Table 18 for each experimental session.  Best attempts were made to select days of relative calm conditions to minimize the effect they made have on experimental data.  </w:t>
      </w:r>
    </w:p>
    <w:p w14:paraId="1A128E07" w14:textId="410EFE41" w:rsidR="006D7F77" w:rsidRDefault="006D7F77" w:rsidP="006D7F77">
      <w:pPr>
        <w:pStyle w:val="TableTitle"/>
        <w:rPr>
          <w:lang w:eastAsia="ko-KR"/>
        </w:rPr>
      </w:pPr>
      <w:bookmarkStart w:id="125" w:name="_Toc514246866"/>
      <w:r>
        <w:rPr>
          <w:lang w:eastAsia="ko-KR"/>
        </w:rPr>
        <w:t xml:space="preserve">Selected Weather Data from Experimental Testing Days. Source: </w:t>
      </w:r>
      <w:r w:rsidR="002409AF">
        <w:rPr>
          <w:lang w:eastAsia="ko-KR"/>
        </w:rPr>
        <w:fldChar w:fldCharType="begin"/>
      </w:r>
      <w:r w:rsidR="002409AF">
        <w:rPr>
          <w:lang w:eastAsia="ko-KR"/>
        </w:rPr>
        <w:instrText>ADDIN RW.CITE{{doc:5afb422de4b0d6064aa7cc06 [NoInformation] [No Information]}}</w:instrText>
      </w:r>
      <w:r w:rsidR="002409AF">
        <w:rPr>
          <w:lang w:eastAsia="ko-KR"/>
        </w:rPr>
        <w:fldChar w:fldCharType="separate"/>
      </w:r>
      <w:r w:rsidR="002409AF" w:rsidRPr="002409AF">
        <w:rPr>
          <w:bCs/>
          <w:lang w:eastAsia="ko-KR"/>
        </w:rPr>
        <w:t>[22]</w:t>
      </w:r>
      <w:bookmarkEnd w:id="125"/>
      <w:r w:rsidR="002409AF">
        <w:rPr>
          <w:lang w:eastAsia="ko-KR"/>
        </w:rPr>
        <w:fldChar w:fldCharType="end"/>
      </w:r>
    </w:p>
    <w:tbl>
      <w:tblPr>
        <w:tblStyle w:val="TableGrid"/>
        <w:tblW w:w="5000" w:type="pct"/>
        <w:tblLook w:val="04A0" w:firstRow="1" w:lastRow="0" w:firstColumn="1" w:lastColumn="0" w:noHBand="0" w:noVBand="1"/>
      </w:tblPr>
      <w:tblGrid>
        <w:gridCol w:w="1346"/>
        <w:gridCol w:w="2159"/>
        <w:gridCol w:w="2967"/>
        <w:gridCol w:w="2158"/>
      </w:tblGrid>
      <w:tr w:rsidR="0094003E" w14:paraId="71A7A853" w14:textId="77777777" w:rsidTr="006D7F77">
        <w:tc>
          <w:tcPr>
            <w:tcW w:w="779" w:type="pct"/>
            <w:vAlign w:val="center"/>
          </w:tcPr>
          <w:p w14:paraId="4C3EEA78" w14:textId="0F21CBC7" w:rsidR="0094003E" w:rsidRPr="0094003E" w:rsidRDefault="0094003E" w:rsidP="0094003E">
            <w:pPr>
              <w:pStyle w:val="AllParagraph"/>
              <w:ind w:firstLine="0"/>
              <w:jc w:val="center"/>
              <w:rPr>
                <w:b/>
                <w:lang w:eastAsia="ko-KR"/>
              </w:rPr>
            </w:pPr>
            <w:r w:rsidRPr="0094003E">
              <w:rPr>
                <w:b/>
                <w:lang w:eastAsia="ko-KR"/>
              </w:rPr>
              <w:t>Date</w:t>
            </w:r>
          </w:p>
        </w:tc>
        <w:tc>
          <w:tcPr>
            <w:tcW w:w="1251" w:type="pct"/>
            <w:vAlign w:val="bottom"/>
          </w:tcPr>
          <w:p w14:paraId="38E966EC" w14:textId="139F566E" w:rsidR="0094003E" w:rsidRPr="0094003E" w:rsidRDefault="0094003E" w:rsidP="006D7F77">
            <w:pPr>
              <w:pStyle w:val="AllParagraph"/>
              <w:spacing w:line="240" w:lineRule="auto"/>
              <w:ind w:firstLine="0"/>
              <w:jc w:val="center"/>
              <w:rPr>
                <w:b/>
                <w:lang w:eastAsia="ko-KR"/>
              </w:rPr>
            </w:pPr>
            <w:r w:rsidRPr="0094003E">
              <w:rPr>
                <w:b/>
                <w:lang w:eastAsia="ko-KR"/>
              </w:rPr>
              <w:t>T</w:t>
            </w:r>
            <w:r w:rsidR="006D7F77">
              <w:rPr>
                <w:b/>
                <w:lang w:eastAsia="ko-KR"/>
              </w:rPr>
              <w:t>emperature</w:t>
            </w:r>
          </w:p>
          <w:p w14:paraId="24B5CA2C" w14:textId="5C1F5414" w:rsidR="0094003E" w:rsidRDefault="0094003E" w:rsidP="006D7F77">
            <w:pPr>
              <w:pStyle w:val="AllParagraph"/>
              <w:spacing w:line="240" w:lineRule="auto"/>
              <w:ind w:firstLine="0"/>
              <w:jc w:val="center"/>
              <w:rPr>
                <w:lang w:eastAsia="ko-KR"/>
              </w:rPr>
            </w:pPr>
            <w:r>
              <w:rPr>
                <w:lang w:eastAsia="ko-KR"/>
              </w:rPr>
              <w:t>(min/max)</w:t>
            </w:r>
          </w:p>
        </w:tc>
        <w:tc>
          <w:tcPr>
            <w:tcW w:w="1719" w:type="pct"/>
            <w:vAlign w:val="center"/>
          </w:tcPr>
          <w:p w14:paraId="4DC551D4" w14:textId="77777777" w:rsidR="006D7F77" w:rsidRDefault="0094003E" w:rsidP="006D7F77">
            <w:pPr>
              <w:pStyle w:val="AllParagraph"/>
              <w:spacing w:line="240" w:lineRule="auto"/>
              <w:ind w:firstLine="0"/>
              <w:jc w:val="center"/>
              <w:rPr>
                <w:b/>
                <w:lang w:eastAsia="ko-KR"/>
              </w:rPr>
            </w:pPr>
            <w:r w:rsidRPr="0094003E">
              <w:rPr>
                <w:b/>
                <w:lang w:eastAsia="ko-KR"/>
              </w:rPr>
              <w:t xml:space="preserve">Wind Speed </w:t>
            </w:r>
          </w:p>
          <w:p w14:paraId="6D19C5E2" w14:textId="2B8CA5E7" w:rsidR="0094003E" w:rsidRDefault="0094003E" w:rsidP="006D7F77">
            <w:pPr>
              <w:pStyle w:val="AllParagraph"/>
              <w:spacing w:line="240" w:lineRule="auto"/>
              <w:ind w:firstLine="0"/>
              <w:jc w:val="center"/>
              <w:rPr>
                <w:lang w:eastAsia="ko-KR"/>
              </w:rPr>
            </w:pPr>
            <w:r>
              <w:rPr>
                <w:lang w:eastAsia="ko-KR"/>
              </w:rPr>
              <w:t>(avg/max)</w:t>
            </w:r>
          </w:p>
        </w:tc>
        <w:tc>
          <w:tcPr>
            <w:tcW w:w="1250" w:type="pct"/>
            <w:vAlign w:val="center"/>
          </w:tcPr>
          <w:p w14:paraId="2A74AB33" w14:textId="4BCAD149" w:rsidR="006D7F77" w:rsidRPr="0094003E" w:rsidRDefault="0094003E" w:rsidP="006D7F77">
            <w:pPr>
              <w:pStyle w:val="AllParagraph"/>
              <w:spacing w:line="240" w:lineRule="auto"/>
              <w:ind w:firstLine="0"/>
              <w:jc w:val="center"/>
              <w:rPr>
                <w:b/>
                <w:lang w:eastAsia="ko-KR"/>
              </w:rPr>
            </w:pPr>
            <w:r w:rsidRPr="0094003E">
              <w:rPr>
                <w:b/>
                <w:lang w:eastAsia="ko-KR"/>
              </w:rPr>
              <w:t>Precip</w:t>
            </w:r>
            <w:r w:rsidR="006D7F77">
              <w:rPr>
                <w:b/>
                <w:lang w:eastAsia="ko-KR"/>
              </w:rPr>
              <w:t>itation</w:t>
            </w:r>
          </w:p>
          <w:p w14:paraId="10C96F62" w14:textId="06388DDF" w:rsidR="0094003E" w:rsidRDefault="0094003E" w:rsidP="0094003E">
            <w:pPr>
              <w:pStyle w:val="AllParagraph"/>
              <w:spacing w:line="240" w:lineRule="auto"/>
              <w:ind w:firstLine="0"/>
              <w:jc w:val="center"/>
              <w:rPr>
                <w:lang w:eastAsia="ko-KR"/>
              </w:rPr>
            </w:pPr>
            <w:r>
              <w:rPr>
                <w:lang w:eastAsia="ko-KR"/>
              </w:rPr>
              <w:t>(total)</w:t>
            </w:r>
          </w:p>
        </w:tc>
      </w:tr>
      <w:tr w:rsidR="0094003E" w14:paraId="61B2BEB9" w14:textId="77777777" w:rsidTr="0094003E">
        <w:tc>
          <w:tcPr>
            <w:tcW w:w="779" w:type="pct"/>
            <w:vAlign w:val="center"/>
          </w:tcPr>
          <w:p w14:paraId="47F166BF" w14:textId="69A07B3D" w:rsidR="0094003E" w:rsidRDefault="0094003E" w:rsidP="0094003E">
            <w:pPr>
              <w:pStyle w:val="AllParagraph"/>
              <w:ind w:firstLine="0"/>
              <w:jc w:val="center"/>
              <w:rPr>
                <w:lang w:eastAsia="ko-KR"/>
              </w:rPr>
            </w:pPr>
            <w:r>
              <w:rPr>
                <w:lang w:eastAsia="ko-KR"/>
              </w:rPr>
              <w:t>02/02/2018</w:t>
            </w:r>
          </w:p>
        </w:tc>
        <w:tc>
          <w:tcPr>
            <w:tcW w:w="1251" w:type="pct"/>
            <w:vAlign w:val="center"/>
          </w:tcPr>
          <w:p w14:paraId="120772C8" w14:textId="4C181FE5" w:rsidR="0094003E" w:rsidRPr="0094003E" w:rsidRDefault="006D7F77" w:rsidP="0094003E">
            <w:pPr>
              <w:pStyle w:val="AllParagraph"/>
              <w:spacing w:line="240" w:lineRule="auto"/>
              <w:ind w:firstLine="0"/>
              <w:jc w:val="center"/>
              <w:rPr>
                <w:lang w:eastAsia="ko-KR"/>
              </w:rPr>
            </w:pPr>
            <w:r>
              <w:rPr>
                <w:lang w:eastAsia="ko-KR"/>
              </w:rPr>
              <w:t>10.5</w:t>
            </w:r>
            <w:r w:rsidR="0094003E" w:rsidRPr="0094003E">
              <w:rPr>
                <w:lang w:eastAsia="ko-KR"/>
              </w:rPr>
              <w:t xml:space="preserve"> / 23.9 °C</w:t>
            </w:r>
          </w:p>
          <w:p w14:paraId="12FF8B20" w14:textId="3F9862C4" w:rsidR="0094003E" w:rsidRDefault="0094003E" w:rsidP="0094003E">
            <w:pPr>
              <w:pStyle w:val="AllParagraph"/>
              <w:spacing w:line="240" w:lineRule="auto"/>
              <w:ind w:firstLine="0"/>
              <w:jc w:val="center"/>
              <w:rPr>
                <w:lang w:eastAsia="ko-KR"/>
              </w:rPr>
            </w:pPr>
            <w:r w:rsidRPr="0094003E">
              <w:rPr>
                <w:lang w:eastAsia="ko-KR"/>
              </w:rPr>
              <w:t xml:space="preserve">51 / </w:t>
            </w:r>
            <w:r>
              <w:rPr>
                <w:lang w:eastAsia="ko-KR"/>
              </w:rPr>
              <w:t>75</w:t>
            </w:r>
            <w:r w:rsidRPr="0094003E">
              <w:rPr>
                <w:lang w:eastAsia="ko-KR"/>
              </w:rPr>
              <w:t xml:space="preserve"> °F</w:t>
            </w:r>
          </w:p>
        </w:tc>
        <w:tc>
          <w:tcPr>
            <w:tcW w:w="1719" w:type="pct"/>
            <w:vAlign w:val="center"/>
          </w:tcPr>
          <w:p w14:paraId="7BB5E9FF" w14:textId="55DBA5C3" w:rsidR="006D7F77" w:rsidRDefault="006D7F77" w:rsidP="006D7F77">
            <w:pPr>
              <w:pStyle w:val="AllParagraph"/>
              <w:spacing w:line="240" w:lineRule="auto"/>
              <w:ind w:firstLine="0"/>
              <w:jc w:val="center"/>
              <w:rPr>
                <w:lang w:eastAsia="ko-KR"/>
              </w:rPr>
            </w:pPr>
            <w:r>
              <w:rPr>
                <w:lang w:eastAsia="ko-KR"/>
              </w:rPr>
              <w:t>9.6 / 20.9 [km/h]</w:t>
            </w:r>
          </w:p>
          <w:p w14:paraId="70890704" w14:textId="2C7A22D1" w:rsidR="0094003E" w:rsidRDefault="006D7F77" w:rsidP="006D7F77">
            <w:pPr>
              <w:pStyle w:val="AllParagraph"/>
              <w:spacing w:line="240" w:lineRule="auto"/>
              <w:ind w:firstLine="0"/>
              <w:jc w:val="center"/>
              <w:rPr>
                <w:lang w:eastAsia="ko-KR"/>
              </w:rPr>
            </w:pPr>
            <w:r>
              <w:rPr>
                <w:lang w:eastAsia="ko-KR"/>
              </w:rPr>
              <w:t>6.0 / 13.0 [mph]</w:t>
            </w:r>
          </w:p>
        </w:tc>
        <w:tc>
          <w:tcPr>
            <w:tcW w:w="1250" w:type="pct"/>
            <w:vAlign w:val="center"/>
          </w:tcPr>
          <w:p w14:paraId="78DDA5F5" w14:textId="77777777" w:rsidR="0094003E" w:rsidRDefault="006D7F77" w:rsidP="006D7F77">
            <w:pPr>
              <w:pStyle w:val="AllParagraph"/>
              <w:spacing w:line="240" w:lineRule="auto"/>
              <w:ind w:firstLine="0"/>
              <w:jc w:val="center"/>
              <w:rPr>
                <w:lang w:eastAsia="ko-KR"/>
              </w:rPr>
            </w:pPr>
            <w:r>
              <w:rPr>
                <w:lang w:eastAsia="ko-KR"/>
              </w:rPr>
              <w:t>0.0 [cm]</w:t>
            </w:r>
          </w:p>
          <w:p w14:paraId="53DF0DBA" w14:textId="03B01F7C" w:rsidR="006D7F77" w:rsidRDefault="006D7F77" w:rsidP="006D7F77">
            <w:pPr>
              <w:pStyle w:val="AllParagraph"/>
              <w:spacing w:line="240" w:lineRule="auto"/>
              <w:ind w:firstLine="0"/>
              <w:jc w:val="center"/>
              <w:rPr>
                <w:lang w:eastAsia="ko-KR"/>
              </w:rPr>
            </w:pPr>
            <w:r>
              <w:rPr>
                <w:lang w:eastAsia="ko-KR"/>
              </w:rPr>
              <w:t>0.0 [in]</w:t>
            </w:r>
          </w:p>
        </w:tc>
      </w:tr>
      <w:tr w:rsidR="0094003E" w14:paraId="59F29A33" w14:textId="77777777" w:rsidTr="0094003E">
        <w:tc>
          <w:tcPr>
            <w:tcW w:w="779" w:type="pct"/>
            <w:vAlign w:val="center"/>
          </w:tcPr>
          <w:p w14:paraId="48BB5F3A" w14:textId="49B3519E" w:rsidR="0094003E" w:rsidRDefault="0094003E" w:rsidP="0094003E">
            <w:pPr>
              <w:pStyle w:val="AllParagraph"/>
              <w:ind w:firstLine="0"/>
              <w:jc w:val="center"/>
              <w:rPr>
                <w:lang w:eastAsia="ko-KR"/>
              </w:rPr>
            </w:pPr>
            <w:r>
              <w:rPr>
                <w:lang w:eastAsia="ko-KR"/>
              </w:rPr>
              <w:t>02/14/2018</w:t>
            </w:r>
          </w:p>
        </w:tc>
        <w:tc>
          <w:tcPr>
            <w:tcW w:w="1251" w:type="pct"/>
            <w:vAlign w:val="center"/>
          </w:tcPr>
          <w:p w14:paraId="626DB0A5" w14:textId="4755D47D" w:rsidR="006D7F77" w:rsidRPr="0094003E" w:rsidRDefault="006D7F77" w:rsidP="006D7F77">
            <w:pPr>
              <w:pStyle w:val="AllParagraph"/>
              <w:spacing w:line="240" w:lineRule="auto"/>
              <w:ind w:firstLine="0"/>
              <w:jc w:val="center"/>
              <w:rPr>
                <w:lang w:eastAsia="ko-KR"/>
              </w:rPr>
            </w:pPr>
            <w:r>
              <w:rPr>
                <w:lang w:eastAsia="ko-KR"/>
              </w:rPr>
              <w:t>7.2</w:t>
            </w:r>
            <w:r w:rsidRPr="0094003E">
              <w:rPr>
                <w:lang w:eastAsia="ko-KR"/>
              </w:rPr>
              <w:t xml:space="preserve"> / </w:t>
            </w:r>
            <w:r>
              <w:rPr>
                <w:lang w:eastAsia="ko-KR"/>
              </w:rPr>
              <w:t>15.6</w:t>
            </w:r>
            <w:r w:rsidRPr="0094003E">
              <w:rPr>
                <w:lang w:eastAsia="ko-KR"/>
              </w:rPr>
              <w:t xml:space="preserve"> °C</w:t>
            </w:r>
          </w:p>
          <w:p w14:paraId="57411A1F" w14:textId="54F3E77E" w:rsidR="0094003E" w:rsidRDefault="006D7F77" w:rsidP="006D7F77">
            <w:pPr>
              <w:pStyle w:val="AllParagraph"/>
              <w:spacing w:line="240" w:lineRule="auto"/>
              <w:ind w:firstLine="0"/>
              <w:jc w:val="center"/>
              <w:rPr>
                <w:lang w:eastAsia="ko-KR"/>
              </w:rPr>
            </w:pPr>
            <w:r>
              <w:rPr>
                <w:lang w:eastAsia="ko-KR"/>
              </w:rPr>
              <w:t>45</w:t>
            </w:r>
            <w:r w:rsidRPr="0094003E">
              <w:rPr>
                <w:lang w:eastAsia="ko-KR"/>
              </w:rPr>
              <w:t xml:space="preserve"> / </w:t>
            </w:r>
            <w:r>
              <w:rPr>
                <w:lang w:eastAsia="ko-KR"/>
              </w:rPr>
              <w:t>60</w:t>
            </w:r>
            <w:r w:rsidRPr="0094003E">
              <w:rPr>
                <w:lang w:eastAsia="ko-KR"/>
              </w:rPr>
              <w:t xml:space="preserve"> °F</w:t>
            </w:r>
          </w:p>
        </w:tc>
        <w:tc>
          <w:tcPr>
            <w:tcW w:w="1719" w:type="pct"/>
            <w:vAlign w:val="center"/>
          </w:tcPr>
          <w:p w14:paraId="526359D8" w14:textId="77A10D25" w:rsidR="006D7F77" w:rsidRPr="006D7F77" w:rsidRDefault="006D7F77" w:rsidP="006D7F77">
            <w:pPr>
              <w:pStyle w:val="AllParagraph"/>
              <w:spacing w:line="240" w:lineRule="auto"/>
              <w:ind w:firstLine="0"/>
              <w:jc w:val="center"/>
              <w:rPr>
                <w:lang w:eastAsia="ko-KR"/>
              </w:rPr>
            </w:pPr>
            <w:r w:rsidRPr="006D7F77">
              <w:rPr>
                <w:lang w:eastAsia="ko-KR"/>
              </w:rPr>
              <w:t>9.6 / 2</w:t>
            </w:r>
            <w:r>
              <w:rPr>
                <w:lang w:eastAsia="ko-KR"/>
              </w:rPr>
              <w:t>4.1</w:t>
            </w:r>
            <w:r w:rsidRPr="006D7F77">
              <w:rPr>
                <w:lang w:eastAsia="ko-KR"/>
              </w:rPr>
              <w:t xml:space="preserve"> [km/h]</w:t>
            </w:r>
          </w:p>
          <w:p w14:paraId="7794003C" w14:textId="0DFBF61A" w:rsidR="0094003E" w:rsidRDefault="006D7F77" w:rsidP="006D7F77">
            <w:pPr>
              <w:pStyle w:val="AllParagraph"/>
              <w:spacing w:line="240" w:lineRule="auto"/>
              <w:ind w:firstLine="0"/>
              <w:jc w:val="center"/>
              <w:rPr>
                <w:lang w:eastAsia="ko-KR"/>
              </w:rPr>
            </w:pPr>
            <w:r w:rsidRPr="006D7F77">
              <w:rPr>
                <w:lang w:eastAsia="ko-KR"/>
              </w:rPr>
              <w:t xml:space="preserve">6.0 / </w:t>
            </w:r>
            <w:r>
              <w:rPr>
                <w:lang w:eastAsia="ko-KR"/>
              </w:rPr>
              <w:t>15.0</w:t>
            </w:r>
            <w:r w:rsidRPr="006D7F77">
              <w:rPr>
                <w:lang w:eastAsia="ko-KR"/>
              </w:rPr>
              <w:t xml:space="preserve"> [mph]</w:t>
            </w:r>
          </w:p>
        </w:tc>
        <w:tc>
          <w:tcPr>
            <w:tcW w:w="1250" w:type="pct"/>
            <w:vAlign w:val="center"/>
          </w:tcPr>
          <w:p w14:paraId="6C0D3516" w14:textId="77777777" w:rsidR="002409AF" w:rsidRPr="002409AF" w:rsidRDefault="002409AF" w:rsidP="002409AF">
            <w:pPr>
              <w:pStyle w:val="AllParagraph"/>
              <w:spacing w:line="240" w:lineRule="auto"/>
              <w:ind w:firstLine="0"/>
              <w:jc w:val="center"/>
              <w:rPr>
                <w:lang w:eastAsia="ko-KR"/>
              </w:rPr>
            </w:pPr>
            <w:r w:rsidRPr="002409AF">
              <w:rPr>
                <w:lang w:eastAsia="ko-KR"/>
              </w:rPr>
              <w:t>0.0 [cm]</w:t>
            </w:r>
          </w:p>
          <w:p w14:paraId="03D9E9FF" w14:textId="51BA6B67" w:rsidR="0094003E" w:rsidRDefault="002409AF" w:rsidP="002409AF">
            <w:pPr>
              <w:pStyle w:val="AllParagraph"/>
              <w:spacing w:line="240" w:lineRule="auto"/>
              <w:ind w:firstLine="0"/>
              <w:jc w:val="center"/>
              <w:rPr>
                <w:lang w:eastAsia="ko-KR"/>
              </w:rPr>
            </w:pPr>
            <w:r w:rsidRPr="002409AF">
              <w:rPr>
                <w:lang w:eastAsia="ko-KR"/>
              </w:rPr>
              <w:t>0.0 [in]</w:t>
            </w:r>
          </w:p>
        </w:tc>
      </w:tr>
      <w:tr w:rsidR="0094003E" w14:paraId="23D58F9B" w14:textId="77777777" w:rsidTr="0094003E">
        <w:tc>
          <w:tcPr>
            <w:tcW w:w="779" w:type="pct"/>
            <w:vAlign w:val="center"/>
          </w:tcPr>
          <w:p w14:paraId="7F930BDA" w14:textId="58107A16" w:rsidR="0094003E" w:rsidRDefault="0094003E" w:rsidP="0094003E">
            <w:pPr>
              <w:pStyle w:val="AllParagraph"/>
              <w:ind w:firstLine="0"/>
              <w:jc w:val="center"/>
              <w:rPr>
                <w:lang w:eastAsia="ko-KR"/>
              </w:rPr>
            </w:pPr>
            <w:r>
              <w:rPr>
                <w:lang w:eastAsia="ko-KR"/>
              </w:rPr>
              <w:t>02/28/2018</w:t>
            </w:r>
          </w:p>
        </w:tc>
        <w:tc>
          <w:tcPr>
            <w:tcW w:w="1251" w:type="pct"/>
            <w:vAlign w:val="center"/>
          </w:tcPr>
          <w:p w14:paraId="573A4230" w14:textId="07F01492" w:rsidR="0094003E" w:rsidRPr="0094003E" w:rsidRDefault="006D7F77" w:rsidP="0094003E">
            <w:pPr>
              <w:pStyle w:val="AllParagraph"/>
              <w:spacing w:line="240" w:lineRule="auto"/>
              <w:ind w:firstLine="0"/>
              <w:jc w:val="center"/>
              <w:rPr>
                <w:lang w:eastAsia="ko-KR"/>
              </w:rPr>
            </w:pPr>
            <w:r>
              <w:rPr>
                <w:lang w:eastAsia="ko-KR"/>
              </w:rPr>
              <w:t>10.0</w:t>
            </w:r>
            <w:r w:rsidR="0094003E">
              <w:rPr>
                <w:lang w:eastAsia="ko-KR"/>
              </w:rPr>
              <w:t xml:space="preserve"> / </w:t>
            </w:r>
            <w:r>
              <w:rPr>
                <w:lang w:eastAsia="ko-KR"/>
              </w:rPr>
              <w:t>14.4</w:t>
            </w:r>
            <w:r w:rsidR="0094003E">
              <w:rPr>
                <w:lang w:eastAsia="ko-KR"/>
              </w:rPr>
              <w:t xml:space="preserve"> </w:t>
            </w:r>
            <w:r w:rsidR="0094003E" w:rsidRPr="0094003E">
              <w:rPr>
                <w:lang w:eastAsia="ko-KR"/>
              </w:rPr>
              <w:t>°C</w:t>
            </w:r>
          </w:p>
          <w:p w14:paraId="473AB87C" w14:textId="7192F39F" w:rsidR="0094003E" w:rsidRDefault="006D7F77" w:rsidP="006D7F77">
            <w:pPr>
              <w:pStyle w:val="AllParagraph"/>
              <w:spacing w:line="240" w:lineRule="auto"/>
              <w:ind w:firstLine="0"/>
              <w:jc w:val="center"/>
              <w:rPr>
                <w:lang w:eastAsia="ko-KR"/>
              </w:rPr>
            </w:pPr>
            <w:r>
              <w:rPr>
                <w:lang w:eastAsia="ko-KR"/>
              </w:rPr>
              <w:t xml:space="preserve">50 </w:t>
            </w:r>
            <w:r w:rsidR="0094003E">
              <w:rPr>
                <w:lang w:eastAsia="ko-KR"/>
              </w:rPr>
              <w:t xml:space="preserve"> / </w:t>
            </w:r>
            <w:r>
              <w:rPr>
                <w:lang w:eastAsia="ko-KR"/>
              </w:rPr>
              <w:t>58</w:t>
            </w:r>
            <w:r w:rsidR="0094003E">
              <w:rPr>
                <w:lang w:eastAsia="ko-KR"/>
              </w:rPr>
              <w:t xml:space="preserve"> </w:t>
            </w:r>
            <w:r w:rsidR="0094003E" w:rsidRPr="0094003E">
              <w:rPr>
                <w:lang w:eastAsia="ko-KR"/>
              </w:rPr>
              <w:t>°</w:t>
            </w:r>
            <w:r w:rsidR="0094003E">
              <w:rPr>
                <w:lang w:eastAsia="ko-KR"/>
              </w:rPr>
              <w:t>F</w:t>
            </w:r>
          </w:p>
        </w:tc>
        <w:tc>
          <w:tcPr>
            <w:tcW w:w="1719" w:type="pct"/>
            <w:vAlign w:val="center"/>
          </w:tcPr>
          <w:p w14:paraId="589600A4" w14:textId="2347A3A9" w:rsidR="006D7F77" w:rsidRPr="006D7F77" w:rsidRDefault="006D7F77" w:rsidP="006D7F77">
            <w:pPr>
              <w:pStyle w:val="AllParagraph"/>
              <w:spacing w:line="240" w:lineRule="auto"/>
              <w:ind w:firstLine="0"/>
              <w:jc w:val="center"/>
              <w:rPr>
                <w:lang w:eastAsia="ko-KR"/>
              </w:rPr>
            </w:pPr>
            <w:r>
              <w:rPr>
                <w:lang w:eastAsia="ko-KR"/>
              </w:rPr>
              <w:t>8.1</w:t>
            </w:r>
            <w:r w:rsidRPr="006D7F77">
              <w:rPr>
                <w:lang w:eastAsia="ko-KR"/>
              </w:rPr>
              <w:t xml:space="preserve"> / 20.9 [km/h]</w:t>
            </w:r>
          </w:p>
          <w:p w14:paraId="32C4447D" w14:textId="778536CF" w:rsidR="0094003E" w:rsidRDefault="006D7F77" w:rsidP="006D7F77">
            <w:pPr>
              <w:pStyle w:val="AllParagraph"/>
              <w:spacing w:line="240" w:lineRule="auto"/>
              <w:ind w:firstLine="0"/>
              <w:jc w:val="center"/>
              <w:rPr>
                <w:lang w:eastAsia="ko-KR"/>
              </w:rPr>
            </w:pPr>
            <w:r>
              <w:rPr>
                <w:lang w:eastAsia="ko-KR"/>
              </w:rPr>
              <w:t>5.0</w:t>
            </w:r>
            <w:r w:rsidRPr="006D7F77">
              <w:rPr>
                <w:lang w:eastAsia="ko-KR"/>
              </w:rPr>
              <w:t xml:space="preserve"> / </w:t>
            </w:r>
            <w:r>
              <w:rPr>
                <w:lang w:eastAsia="ko-KR"/>
              </w:rPr>
              <w:t>13.0</w:t>
            </w:r>
            <w:r w:rsidRPr="006D7F77">
              <w:rPr>
                <w:lang w:eastAsia="ko-KR"/>
              </w:rPr>
              <w:t xml:space="preserve"> [mph]</w:t>
            </w:r>
          </w:p>
        </w:tc>
        <w:tc>
          <w:tcPr>
            <w:tcW w:w="1250" w:type="pct"/>
            <w:vAlign w:val="center"/>
          </w:tcPr>
          <w:p w14:paraId="50A6C2B7" w14:textId="0E8FB1A5" w:rsidR="002409AF" w:rsidRPr="002409AF" w:rsidRDefault="002409AF" w:rsidP="002409AF">
            <w:pPr>
              <w:pStyle w:val="AllParagraph"/>
              <w:spacing w:line="240" w:lineRule="auto"/>
              <w:ind w:firstLine="0"/>
              <w:jc w:val="center"/>
              <w:rPr>
                <w:lang w:eastAsia="ko-KR"/>
              </w:rPr>
            </w:pPr>
            <w:r w:rsidRPr="002409AF">
              <w:rPr>
                <w:lang w:eastAsia="ko-KR"/>
              </w:rPr>
              <w:t>0.0 [cm]</w:t>
            </w:r>
          </w:p>
          <w:p w14:paraId="2E844847" w14:textId="2888B887" w:rsidR="0094003E" w:rsidRDefault="002409AF" w:rsidP="002409AF">
            <w:pPr>
              <w:pStyle w:val="AllParagraph"/>
              <w:spacing w:line="240" w:lineRule="auto"/>
              <w:ind w:firstLine="0"/>
              <w:jc w:val="center"/>
              <w:rPr>
                <w:lang w:eastAsia="ko-KR"/>
              </w:rPr>
            </w:pPr>
            <w:r w:rsidRPr="002409AF">
              <w:rPr>
                <w:lang w:eastAsia="ko-KR"/>
              </w:rPr>
              <w:t>0.0 [in]</w:t>
            </w:r>
          </w:p>
        </w:tc>
      </w:tr>
    </w:tbl>
    <w:p w14:paraId="297D8261" w14:textId="77777777" w:rsidR="0094003E" w:rsidRDefault="0094003E" w:rsidP="00BE1626">
      <w:pPr>
        <w:pStyle w:val="AllParagraph"/>
        <w:rPr>
          <w:lang w:eastAsia="ko-KR"/>
        </w:rPr>
      </w:pPr>
    </w:p>
    <w:p w14:paraId="56201887" w14:textId="15EFF836" w:rsidR="00BE1626" w:rsidRPr="00BE1626" w:rsidRDefault="002409AF" w:rsidP="00BE1626">
      <w:pPr>
        <w:pStyle w:val="AllParagraph"/>
        <w:rPr>
          <w:lang w:eastAsia="ko-KR"/>
        </w:rPr>
      </w:pPr>
      <w:r>
        <w:rPr>
          <w:lang w:eastAsia="ko-KR"/>
        </w:rPr>
        <w:t>Underwater currents and</w:t>
      </w:r>
      <w:r w:rsidR="00863527">
        <w:rPr>
          <w:lang w:eastAsia="ko-KR"/>
        </w:rPr>
        <w:t xml:space="preserve"> other water related environmental factors we</w:t>
      </w:r>
      <w:r>
        <w:rPr>
          <w:lang w:eastAsia="ko-KR"/>
        </w:rPr>
        <w:t>re not obtained and are unknown</w:t>
      </w:r>
      <w:r w:rsidR="00863527">
        <w:rPr>
          <w:lang w:eastAsia="ko-KR"/>
        </w:rPr>
        <w:t xml:space="preserve">.  Lake El Estero is a relative shallow, small and isolated </w:t>
      </w:r>
      <w:r w:rsidR="0094003E">
        <w:rPr>
          <w:lang w:eastAsia="ko-KR"/>
        </w:rPr>
        <w:t xml:space="preserve">fresh </w:t>
      </w:r>
      <w:r w:rsidR="00863527">
        <w:rPr>
          <w:lang w:eastAsia="ko-KR"/>
        </w:rPr>
        <w:t xml:space="preserve">body of water </w:t>
      </w:r>
      <w:r w:rsidR="0094003E">
        <w:rPr>
          <w:lang w:eastAsia="ko-KR"/>
        </w:rPr>
        <w:t xml:space="preserve">with </w:t>
      </w:r>
      <w:r>
        <w:rPr>
          <w:lang w:eastAsia="ko-KR"/>
        </w:rPr>
        <w:t xml:space="preserve">negligible </w:t>
      </w:r>
      <w:r w:rsidR="0094003E">
        <w:rPr>
          <w:lang w:eastAsia="ko-KR"/>
        </w:rPr>
        <w:t xml:space="preserve">tidal shifts and therefore </w:t>
      </w:r>
      <w:r>
        <w:rPr>
          <w:lang w:eastAsia="ko-KR"/>
        </w:rPr>
        <w:t xml:space="preserve">environmental effects were not considered as sources of error. </w:t>
      </w:r>
    </w:p>
    <w:p w14:paraId="7672C9E4" w14:textId="6DB95A90" w:rsidR="007973FB" w:rsidRDefault="007973FB" w:rsidP="007973FB">
      <w:pPr>
        <w:pStyle w:val="Heading2"/>
        <w:rPr>
          <w:lang w:eastAsia="ko-KR"/>
        </w:rPr>
      </w:pPr>
      <w:bookmarkStart w:id="126" w:name="_Toc514246786"/>
      <w:r>
        <w:rPr>
          <w:lang w:eastAsia="ko-KR"/>
        </w:rPr>
        <w:t>experimental testing approach</w:t>
      </w:r>
      <w:bookmarkEnd w:id="126"/>
    </w:p>
    <w:p w14:paraId="45846AC7" w14:textId="567682C4" w:rsidR="007973FB" w:rsidRPr="007973FB" w:rsidRDefault="007973FB" w:rsidP="007973FB">
      <w:pPr>
        <w:pStyle w:val="AllParagraph"/>
      </w:pPr>
      <w:r w:rsidRPr="007973FB">
        <w:t>In contrast to the simulation testing, the experimental testing was limited in time and ability to conduct as rigorous a tuning schedule as the latter.  The experimental testing</w:t>
      </w:r>
      <w:r>
        <w:t xml:space="preserve"> was limited to coarse tuning using good practices and changes based on visual observation.  </w:t>
      </w:r>
      <w:r>
        <w:lastRenderedPageBreak/>
        <w:t xml:space="preserve">Analysis in the following sections will focus less on the tuning aspect of the controller techniques and more on the holistic effects of controller techniques on the outcome.  Most of the </w:t>
      </w:r>
      <w:r w:rsidR="005F47D1">
        <w:t>trials</w:t>
      </w:r>
      <w:r>
        <w:t xml:space="preserve"> that are compared are utilizing controllers that have been experimentally tuned and may vary greatly in gain magnitudes and will not account for tuning iterations. </w:t>
      </w:r>
    </w:p>
    <w:p w14:paraId="71CD7913" w14:textId="77777777" w:rsidR="007973FB" w:rsidRPr="007973FB" w:rsidRDefault="007973FB" w:rsidP="007973FB">
      <w:pPr>
        <w:rPr>
          <w:lang w:eastAsia="ko-KR"/>
        </w:rPr>
      </w:pPr>
    </w:p>
    <w:p w14:paraId="581D2AAD" w14:textId="491E5329" w:rsidR="009537FC" w:rsidRDefault="009537FC" w:rsidP="007401DD">
      <w:pPr>
        <w:pStyle w:val="Heading2"/>
      </w:pPr>
      <w:bookmarkStart w:id="127" w:name="_Toc511036662"/>
      <w:bookmarkStart w:id="128" w:name="_Toc514246787"/>
      <w:r w:rsidRPr="007401DD">
        <w:t>Decoupled dynamics</w:t>
      </w:r>
      <w:bookmarkEnd w:id="127"/>
      <w:bookmarkEnd w:id="128"/>
    </w:p>
    <w:p w14:paraId="2B6938C4" w14:textId="0DB7E94D" w:rsidR="00A13869" w:rsidRPr="00A13869" w:rsidRDefault="00A13869" w:rsidP="00A13869">
      <w:pPr>
        <w:pStyle w:val="AllParagraph"/>
      </w:pPr>
      <w:r>
        <w:t xml:space="preserve">Similar to the simulation testing, the experimental testing was decomposed into analyzing the controller techniques based on their decoupled dynamics. </w:t>
      </w:r>
      <w:r w:rsidR="000C643F">
        <w:t xml:space="preserve"> Heading control was analyzed initially with speed control analyzed simultaneously with coupled dynamics during subsequent experiment sets at Lake El Estero.</w:t>
      </w:r>
    </w:p>
    <w:p w14:paraId="71FB211C" w14:textId="7C78D3D6" w:rsidR="009537FC" w:rsidRDefault="00A13869" w:rsidP="007831DE">
      <w:pPr>
        <w:pStyle w:val="Heading3"/>
        <w:numPr>
          <w:ilvl w:val="2"/>
          <w:numId w:val="1"/>
        </w:numPr>
      </w:pPr>
      <w:bookmarkStart w:id="129" w:name="_Toc514246788"/>
      <w:r>
        <w:t>Heading</w:t>
      </w:r>
      <w:r w:rsidR="00CA0434">
        <w:t xml:space="preserve"> Control</w:t>
      </w:r>
      <w:bookmarkEnd w:id="129"/>
    </w:p>
    <w:p w14:paraId="4263AF34" w14:textId="7B63F73A" w:rsidR="00572473" w:rsidRPr="00572473" w:rsidRDefault="00572473" w:rsidP="00572473">
      <w:pPr>
        <w:pStyle w:val="Heading4"/>
      </w:pPr>
      <w:r>
        <w:t xml:space="preserve">Assumptions </w:t>
      </w:r>
      <w:r w:rsidR="00A35C5F">
        <w:t>and Errors Discussion</w:t>
      </w:r>
    </w:p>
    <w:p w14:paraId="6ED1961C" w14:textId="77777777" w:rsidR="00572473" w:rsidRDefault="00572473" w:rsidP="0042581E">
      <w:pPr>
        <w:pStyle w:val="AllParagraph"/>
      </w:pPr>
      <w:r>
        <w:t>The following are assumptions and errors that effected the experimental testing of the heading control:</w:t>
      </w:r>
    </w:p>
    <w:p w14:paraId="011CEB99" w14:textId="1A5B6533" w:rsidR="00572473" w:rsidRDefault="00572473" w:rsidP="007831DE">
      <w:pPr>
        <w:pStyle w:val="ListNumber"/>
        <w:numPr>
          <w:ilvl w:val="0"/>
          <w:numId w:val="19"/>
        </w:numPr>
      </w:pPr>
      <w:r>
        <w:rPr>
          <w:lang w:eastAsia="ko-KR"/>
        </w:rPr>
        <w:t>The KF-USV based on the simulation analysis was assumed to respond to a controller most closely resembling a PD controll</w:t>
      </w:r>
      <w:r w:rsidR="00673A95">
        <w:rPr>
          <w:lang w:eastAsia="ko-KR"/>
        </w:rPr>
        <w:t>er for heading control.</w:t>
      </w:r>
      <w:r>
        <w:rPr>
          <w:lang w:eastAsia="ko-KR"/>
        </w:rPr>
        <w:t xml:space="preserve">  </w:t>
      </w:r>
    </w:p>
    <w:p w14:paraId="653A5A2A" w14:textId="031A30AE" w:rsidR="00572473" w:rsidRDefault="00572473" w:rsidP="007831DE">
      <w:pPr>
        <w:pStyle w:val="ListNumber"/>
        <w:numPr>
          <w:ilvl w:val="0"/>
          <w:numId w:val="19"/>
        </w:numPr>
      </w:pPr>
      <w:r>
        <w:t xml:space="preserve">Tuning was conducted based on visual observation and good practice for each control technique but with a standardized system as was done with simulation. </w:t>
      </w:r>
    </w:p>
    <w:p w14:paraId="69662CB0" w14:textId="77777777" w:rsidR="00572473" w:rsidRDefault="00572473" w:rsidP="007831DE">
      <w:pPr>
        <w:pStyle w:val="ListNumber"/>
        <w:numPr>
          <w:ilvl w:val="0"/>
          <w:numId w:val="19"/>
        </w:numPr>
      </w:pPr>
      <w:r>
        <w:t>T</w:t>
      </w:r>
      <w:r w:rsidR="00581705">
        <w:t>here was a source of experimental error with regards to the supporting chain</w:t>
      </w:r>
      <w:r w:rsidR="000334D6">
        <w:t>-fall</w:t>
      </w:r>
      <w:r w:rsidR="00581705">
        <w:t xml:space="preserve">.  This chain-fall, required for safety, was given enough slack (i.e., loose chain) to allow for the KF-USV to twist, free of resistance, in the tank but when surging would become taut and generate a counter force to movement on the vessel.  This countering of movement on the KF-USV </w:t>
      </w:r>
      <w:r w:rsidR="000334D6">
        <w:t>was observable in results</w:t>
      </w:r>
      <w:r w:rsidR="00581705">
        <w:t xml:space="preserve"> as oscillatory behavior of the KF-USV attempting to correct from this force and preventing a </w:t>
      </w:r>
      <w:r w:rsidR="000334D6">
        <w:t>natural progression towards a</w:t>
      </w:r>
      <w:r w:rsidR="00581705">
        <w:t xml:space="preserve"> steady-state.  </w:t>
      </w:r>
    </w:p>
    <w:p w14:paraId="760AA4AD" w14:textId="77777777" w:rsidR="00572473" w:rsidRDefault="00581705" w:rsidP="007831DE">
      <w:pPr>
        <w:pStyle w:val="ListNumber"/>
        <w:numPr>
          <w:ilvl w:val="0"/>
          <w:numId w:val="19"/>
        </w:numPr>
      </w:pPr>
      <w:r>
        <w:lastRenderedPageBreak/>
        <w:t>It is unavoidable because the KF-USV twists by forming moments from non-directional water jets and since the motor control units are far more effective in the forward direction than astern, there is inevitably forward surge associated with turning the KF-USV.  Due to this effect and the subsequent oscillation, the settling time</w:t>
      </w:r>
      <w:r w:rsidR="000334D6">
        <w:t xml:space="preserve"> and steady-state error</w:t>
      </w:r>
      <w:r>
        <w:t xml:space="preserve"> will not be </w:t>
      </w:r>
      <w:r w:rsidR="000334D6">
        <w:t xml:space="preserve">utilized as </w:t>
      </w:r>
      <w:r>
        <w:t>metric</w:t>
      </w:r>
      <w:r w:rsidR="000334D6">
        <w:t>s</w:t>
      </w:r>
      <w:r>
        <w:t xml:space="preserve"> of com</w:t>
      </w:r>
      <w:r w:rsidR="000334D6">
        <w:t xml:space="preserve">parison for this set of testing.  </w:t>
      </w:r>
    </w:p>
    <w:p w14:paraId="19CFFE04" w14:textId="77777777" w:rsidR="00572473" w:rsidRDefault="000334D6" w:rsidP="007831DE">
      <w:pPr>
        <w:pStyle w:val="ListNumber"/>
        <w:numPr>
          <w:ilvl w:val="0"/>
          <w:numId w:val="19"/>
        </w:numPr>
      </w:pPr>
      <w:r>
        <w:t>Rise time and overshoot</w:t>
      </w:r>
      <w:r w:rsidR="00581705">
        <w:t xml:space="preserve"> proved useful in </w:t>
      </w:r>
      <w:r>
        <w:t>analysis</w:t>
      </w:r>
      <w:r w:rsidR="00581705">
        <w:t xml:space="preserve"> as the response behavior of the KF-USV was consistent</w:t>
      </w:r>
      <w:r>
        <w:t xml:space="preserve"> across trial runs and therefore are still utilized for comparison. </w:t>
      </w:r>
    </w:p>
    <w:p w14:paraId="05C25B9B" w14:textId="77F4C227" w:rsidR="0042581E" w:rsidRDefault="0042581E" w:rsidP="00572473">
      <w:pPr>
        <w:pStyle w:val="AllParagraph"/>
      </w:pPr>
      <w:r>
        <w:t>Figure 3</w:t>
      </w:r>
      <w:r w:rsidR="005F47D1">
        <w:t>9</w:t>
      </w:r>
      <w:r>
        <w:t xml:space="preserve"> displays an example of multiple runs where </w:t>
      </w:r>
      <w:r w:rsidR="00572473">
        <w:t>the induced oscillation</w:t>
      </w:r>
      <w:r>
        <w:t xml:space="preserve"> was present in response</w:t>
      </w:r>
      <w:r w:rsidR="00572473">
        <w:t>s</w:t>
      </w:r>
      <w:r>
        <w:t xml:space="preserve"> around the set point. </w:t>
      </w:r>
    </w:p>
    <w:p w14:paraId="3F302C19" w14:textId="65A98EA5" w:rsidR="0042581E" w:rsidRDefault="0042581E" w:rsidP="0042581E">
      <w:pPr>
        <w:pStyle w:val="Image"/>
      </w:pPr>
      <w:r>
        <w:rPr>
          <w:lang w:eastAsia="en-US"/>
        </w:rPr>
        <w:drawing>
          <wp:inline distT="0" distB="0" distL="0" distR="0" wp14:anchorId="3E9A4DB1" wp14:editId="2ABF55F8">
            <wp:extent cx="4605537" cy="3712472"/>
            <wp:effectExtent l="0" t="0" r="508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eading_tank_error.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605537" cy="3712472"/>
                    </a:xfrm>
                    <a:prstGeom prst="rect">
                      <a:avLst/>
                    </a:prstGeom>
                  </pic:spPr>
                </pic:pic>
              </a:graphicData>
            </a:graphic>
          </wp:inline>
        </w:drawing>
      </w:r>
      <w:r>
        <w:t xml:space="preserve">  </w:t>
      </w:r>
    </w:p>
    <w:p w14:paraId="34D24907" w14:textId="40420A25" w:rsidR="0042581E" w:rsidRDefault="0042581E" w:rsidP="0042581E">
      <w:pPr>
        <w:pStyle w:val="FigureTitle"/>
        <w:rPr>
          <w:lang w:eastAsia="ko-KR"/>
        </w:rPr>
      </w:pPr>
      <w:bookmarkStart w:id="130" w:name="_Toc514246836"/>
      <w:r>
        <w:rPr>
          <w:lang w:eastAsia="ko-KR"/>
        </w:rPr>
        <w:t>Experimental Heading Control – Oscillation Error Example</w:t>
      </w:r>
      <w:bookmarkEnd w:id="130"/>
    </w:p>
    <w:p w14:paraId="408BFA3E" w14:textId="0D5CABE6" w:rsidR="00572473" w:rsidRDefault="00572473" w:rsidP="00572473">
      <w:pPr>
        <w:pStyle w:val="Heading4"/>
        <w:rPr>
          <w:lang w:eastAsia="ko-KR"/>
        </w:rPr>
      </w:pPr>
      <w:r>
        <w:rPr>
          <w:lang w:eastAsia="ko-KR"/>
        </w:rPr>
        <w:lastRenderedPageBreak/>
        <w:t>Linear and Non-Linear Thrust Model Approximations</w:t>
      </w:r>
    </w:p>
    <w:p w14:paraId="7026F022" w14:textId="1AA83A8F" w:rsidR="00183117" w:rsidRDefault="00A35C5F" w:rsidP="00183117">
      <w:pPr>
        <w:pStyle w:val="AllParagraph"/>
        <w:rPr>
          <w:lang w:eastAsia="ko-KR"/>
        </w:rPr>
      </w:pPr>
      <w:r>
        <w:rPr>
          <w:lang w:eastAsia="ko-KR"/>
        </w:rPr>
        <w:t xml:space="preserve">The experimental tests were conducted identical to the simulation as 45-degree step changes.  The linear and non-linear thrust model were coarsely tuned </w:t>
      </w:r>
      <w:r w:rsidR="00D22740">
        <w:rPr>
          <w:lang w:eastAsia="ko-KR"/>
        </w:rPr>
        <w:t xml:space="preserve">with their responses optimized to satisfy both their response to the achieving the desired set-point but also to minimize the effect of the chain-fall error.  The error increases proportionally with greater surge speeds which are correlated to more aggressive turning of the vessel and therefore the responses that were optimized for these test cases may not be as aggressive (i.e., slower rise time) than ideal but provide for </w:t>
      </w:r>
      <w:r w:rsidR="00183117">
        <w:rPr>
          <w:lang w:eastAsia="ko-KR"/>
        </w:rPr>
        <w:t xml:space="preserve">reasonable </w:t>
      </w:r>
      <w:r w:rsidR="00D22740">
        <w:rPr>
          <w:lang w:eastAsia="ko-KR"/>
        </w:rPr>
        <w:t xml:space="preserve">experimental comparison. </w:t>
      </w:r>
      <w:r w:rsidR="006010E4">
        <w:rPr>
          <w:lang w:eastAsia="ko-KR"/>
        </w:rPr>
        <w:t xml:space="preserve"> Figure 40 displ</w:t>
      </w:r>
      <w:r w:rsidR="004910EF">
        <w:rPr>
          <w:lang w:eastAsia="ko-KR"/>
        </w:rPr>
        <w:t xml:space="preserve">ays </w:t>
      </w:r>
      <w:r w:rsidR="00CF2E97">
        <w:rPr>
          <w:lang w:eastAsia="ko-KR"/>
        </w:rPr>
        <w:t xml:space="preserve">four </w:t>
      </w:r>
      <w:r w:rsidR="004910EF">
        <w:rPr>
          <w:lang w:eastAsia="ko-KR"/>
        </w:rPr>
        <w:t xml:space="preserve">varied responses of the linear (top plot) </w:t>
      </w:r>
      <w:r w:rsidR="006010E4">
        <w:rPr>
          <w:lang w:eastAsia="ko-KR"/>
        </w:rPr>
        <w:t>and non-</w:t>
      </w:r>
      <w:r w:rsidR="004910EF">
        <w:rPr>
          <w:lang w:eastAsia="ko-KR"/>
        </w:rPr>
        <w:t xml:space="preserve">linear (bottom plot) thrust model approximations </w:t>
      </w:r>
      <w:r w:rsidR="00CF2E97">
        <w:rPr>
          <w:lang w:eastAsia="ko-KR"/>
        </w:rPr>
        <w:t xml:space="preserve">that have been coarsely tuned. Table 40 displays the results of the average performance characteristics not including settling time or steady state error as they were not discernible. </w:t>
      </w:r>
      <w:r w:rsidR="004910EF">
        <w:rPr>
          <w:lang w:eastAsia="ko-KR"/>
        </w:rPr>
        <w:t xml:space="preserve"> </w:t>
      </w:r>
    </w:p>
    <w:p w14:paraId="179B550D" w14:textId="796EE79C" w:rsidR="004910EF" w:rsidRDefault="004910EF" w:rsidP="004910EF">
      <w:pPr>
        <w:pStyle w:val="Image"/>
      </w:pPr>
      <w:r>
        <w:rPr>
          <w:lang w:eastAsia="en-US"/>
        </w:rPr>
        <w:drawing>
          <wp:inline distT="0" distB="0" distL="0" distR="0" wp14:anchorId="13EED914" wp14:editId="7A0EFCB4">
            <wp:extent cx="5486400" cy="35566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eading_tank_lin_NL_rev2.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86400" cy="3556635"/>
                    </a:xfrm>
                    <a:prstGeom prst="rect">
                      <a:avLst/>
                    </a:prstGeom>
                  </pic:spPr>
                </pic:pic>
              </a:graphicData>
            </a:graphic>
          </wp:inline>
        </w:drawing>
      </w:r>
    </w:p>
    <w:p w14:paraId="2EB848E1" w14:textId="3AA94696" w:rsidR="004910EF" w:rsidRDefault="004910EF" w:rsidP="004910EF">
      <w:pPr>
        <w:pStyle w:val="FigureTitle"/>
        <w:rPr>
          <w:lang w:eastAsia="ko-KR"/>
        </w:rPr>
      </w:pPr>
      <w:bookmarkStart w:id="131" w:name="_Toc514246837"/>
      <w:r>
        <w:rPr>
          <w:lang w:eastAsia="ko-KR"/>
        </w:rPr>
        <w:t>Heading Control – Experimental Step Responses – Linear and Non-Linear Thrust Model Approximations</w:t>
      </w:r>
      <w:bookmarkEnd w:id="131"/>
    </w:p>
    <w:p w14:paraId="0B05B18D" w14:textId="484EA615" w:rsidR="00CF2E97" w:rsidRPr="00CF2E97" w:rsidRDefault="00CF2E97" w:rsidP="00CF2E97">
      <w:pPr>
        <w:pStyle w:val="TableTitle"/>
        <w:rPr>
          <w:lang w:eastAsia="ko-KR"/>
        </w:rPr>
      </w:pPr>
      <w:bookmarkStart w:id="132" w:name="_Toc514246867"/>
      <w:r>
        <w:rPr>
          <w:lang w:eastAsia="ko-KR"/>
        </w:rPr>
        <w:lastRenderedPageBreak/>
        <w:t>Heading Control - Experimental Results – Performance Characteristics</w:t>
      </w:r>
      <w:bookmarkEnd w:id="132"/>
    </w:p>
    <w:tbl>
      <w:tblPr>
        <w:tblStyle w:val="TableGrid"/>
        <w:tblW w:w="0" w:type="auto"/>
        <w:jc w:val="center"/>
        <w:tblLook w:val="04A0" w:firstRow="1" w:lastRow="0" w:firstColumn="1" w:lastColumn="0" w:noHBand="0" w:noVBand="1"/>
      </w:tblPr>
      <w:tblGrid>
        <w:gridCol w:w="2157"/>
        <w:gridCol w:w="2157"/>
        <w:gridCol w:w="2158"/>
      </w:tblGrid>
      <w:tr w:rsidR="00CF2E97" w:rsidRPr="00CF2E97" w14:paraId="444A14AB" w14:textId="77777777" w:rsidTr="00CF2E97">
        <w:trPr>
          <w:trHeight w:val="600"/>
          <w:jc w:val="center"/>
        </w:trPr>
        <w:tc>
          <w:tcPr>
            <w:tcW w:w="2157" w:type="dxa"/>
            <w:noWrap/>
            <w:hideMark/>
          </w:tcPr>
          <w:p w14:paraId="4D3E8877" w14:textId="7FB47D0E" w:rsidR="00CF2E97" w:rsidRPr="00CF2E97" w:rsidRDefault="00CF2E97" w:rsidP="00CF2E97">
            <w:pPr>
              <w:jc w:val="center"/>
              <w:rPr>
                <w:rFonts w:eastAsia="Times New Roman"/>
                <w:b/>
                <w:bCs/>
                <w:color w:val="000000"/>
              </w:rPr>
            </w:pPr>
            <w:r w:rsidRPr="00CF2E97">
              <w:rPr>
                <w:rFonts w:eastAsia="Times New Roman"/>
                <w:b/>
                <w:bCs/>
                <w:color w:val="000000"/>
              </w:rPr>
              <w:t> Thrust Model Selection</w:t>
            </w:r>
          </w:p>
        </w:tc>
        <w:tc>
          <w:tcPr>
            <w:tcW w:w="2157" w:type="dxa"/>
            <w:hideMark/>
          </w:tcPr>
          <w:p w14:paraId="73062CA5" w14:textId="77777777" w:rsidR="00CF2E97" w:rsidRPr="00CF2E97" w:rsidRDefault="00CF2E97" w:rsidP="00CF2E97">
            <w:pPr>
              <w:jc w:val="center"/>
              <w:rPr>
                <w:rFonts w:eastAsia="Times New Roman"/>
                <w:b/>
                <w:bCs/>
                <w:color w:val="000000"/>
              </w:rPr>
            </w:pPr>
            <w:r w:rsidRPr="00CF2E97">
              <w:rPr>
                <w:rFonts w:eastAsia="Times New Roman"/>
                <w:b/>
                <w:bCs/>
                <w:color w:val="000000"/>
              </w:rPr>
              <w:t>Rise Time [s]</w:t>
            </w:r>
            <w:r w:rsidRPr="00CF2E97">
              <w:rPr>
                <w:rFonts w:eastAsia="Times New Roman"/>
                <w:b/>
                <w:bCs/>
                <w:color w:val="000000"/>
              </w:rPr>
              <w:br/>
              <w:t>(Average)</w:t>
            </w:r>
          </w:p>
        </w:tc>
        <w:tc>
          <w:tcPr>
            <w:tcW w:w="2158" w:type="dxa"/>
            <w:hideMark/>
          </w:tcPr>
          <w:p w14:paraId="4EEBB9F7" w14:textId="77777777" w:rsidR="00CF2E97" w:rsidRPr="00CF2E97" w:rsidRDefault="00CF2E97" w:rsidP="00CF2E97">
            <w:pPr>
              <w:jc w:val="center"/>
              <w:rPr>
                <w:rFonts w:eastAsia="Times New Roman"/>
                <w:b/>
                <w:bCs/>
                <w:color w:val="000000"/>
              </w:rPr>
            </w:pPr>
            <w:r w:rsidRPr="00CF2E97">
              <w:rPr>
                <w:rFonts w:eastAsia="Times New Roman"/>
                <w:b/>
                <w:bCs/>
                <w:color w:val="000000"/>
              </w:rPr>
              <w:t>Overshoot [%]</w:t>
            </w:r>
            <w:r w:rsidRPr="00CF2E97">
              <w:rPr>
                <w:rFonts w:eastAsia="Times New Roman"/>
                <w:b/>
                <w:bCs/>
                <w:color w:val="000000"/>
              </w:rPr>
              <w:br/>
              <w:t>(Average)</w:t>
            </w:r>
          </w:p>
        </w:tc>
      </w:tr>
      <w:tr w:rsidR="00CF2E97" w:rsidRPr="00CF2E97" w14:paraId="331DC43A" w14:textId="77777777" w:rsidTr="00CF2E97">
        <w:trPr>
          <w:trHeight w:val="300"/>
          <w:jc w:val="center"/>
        </w:trPr>
        <w:tc>
          <w:tcPr>
            <w:tcW w:w="2157" w:type="dxa"/>
            <w:hideMark/>
          </w:tcPr>
          <w:p w14:paraId="6907B916" w14:textId="77777777" w:rsidR="00CF2E97" w:rsidRPr="00CF2E97" w:rsidRDefault="00CF2E97" w:rsidP="00CF2E97">
            <w:pPr>
              <w:jc w:val="center"/>
              <w:rPr>
                <w:rFonts w:eastAsia="Times New Roman"/>
                <w:b/>
                <w:bCs/>
                <w:color w:val="000000"/>
              </w:rPr>
            </w:pPr>
            <w:r w:rsidRPr="00CF2E97">
              <w:rPr>
                <w:rFonts w:eastAsia="Times New Roman"/>
                <w:b/>
                <w:bCs/>
                <w:color w:val="000000"/>
              </w:rPr>
              <w:t>Linear</w:t>
            </w:r>
          </w:p>
        </w:tc>
        <w:tc>
          <w:tcPr>
            <w:tcW w:w="2157" w:type="dxa"/>
            <w:noWrap/>
            <w:hideMark/>
          </w:tcPr>
          <w:p w14:paraId="68548071" w14:textId="77777777" w:rsidR="00CF2E97" w:rsidRPr="00CF2E97" w:rsidRDefault="00CF2E97" w:rsidP="00CF2E97">
            <w:pPr>
              <w:jc w:val="center"/>
              <w:rPr>
                <w:rFonts w:eastAsia="Times New Roman"/>
                <w:color w:val="000000"/>
              </w:rPr>
            </w:pPr>
            <w:r w:rsidRPr="00CF2E97">
              <w:rPr>
                <w:rFonts w:eastAsia="Times New Roman"/>
                <w:color w:val="000000"/>
              </w:rPr>
              <w:t>1.192</w:t>
            </w:r>
          </w:p>
        </w:tc>
        <w:tc>
          <w:tcPr>
            <w:tcW w:w="2158" w:type="dxa"/>
            <w:noWrap/>
            <w:hideMark/>
          </w:tcPr>
          <w:p w14:paraId="0CD06E22" w14:textId="77777777" w:rsidR="00CF2E97" w:rsidRPr="00CF2E97" w:rsidRDefault="00CF2E97" w:rsidP="00CF2E97">
            <w:pPr>
              <w:jc w:val="center"/>
              <w:rPr>
                <w:rFonts w:eastAsia="Times New Roman"/>
                <w:color w:val="000000"/>
              </w:rPr>
            </w:pPr>
            <w:r w:rsidRPr="00CF2E97">
              <w:rPr>
                <w:rFonts w:eastAsia="Times New Roman"/>
                <w:color w:val="000000"/>
              </w:rPr>
              <w:t>33.820</w:t>
            </w:r>
          </w:p>
        </w:tc>
      </w:tr>
      <w:tr w:rsidR="00CF2E97" w:rsidRPr="00CF2E97" w14:paraId="2D36C496" w14:textId="77777777" w:rsidTr="00CF2E97">
        <w:trPr>
          <w:trHeight w:val="300"/>
          <w:jc w:val="center"/>
        </w:trPr>
        <w:tc>
          <w:tcPr>
            <w:tcW w:w="2157" w:type="dxa"/>
            <w:hideMark/>
          </w:tcPr>
          <w:p w14:paraId="17FDAF8D" w14:textId="77777777" w:rsidR="00CF2E97" w:rsidRPr="00CF2E97" w:rsidRDefault="00CF2E97" w:rsidP="00CF2E97">
            <w:pPr>
              <w:jc w:val="center"/>
              <w:rPr>
                <w:rFonts w:eastAsia="Times New Roman"/>
                <w:b/>
                <w:bCs/>
                <w:color w:val="000000"/>
              </w:rPr>
            </w:pPr>
            <w:r w:rsidRPr="00CF2E97">
              <w:rPr>
                <w:rFonts w:eastAsia="Times New Roman"/>
                <w:b/>
                <w:bCs/>
                <w:color w:val="000000"/>
              </w:rPr>
              <w:t>Nonlinear</w:t>
            </w:r>
          </w:p>
        </w:tc>
        <w:tc>
          <w:tcPr>
            <w:tcW w:w="2157" w:type="dxa"/>
            <w:noWrap/>
            <w:hideMark/>
          </w:tcPr>
          <w:p w14:paraId="7A447CD3" w14:textId="77777777" w:rsidR="00CF2E97" w:rsidRPr="00CF2E97" w:rsidRDefault="00CF2E97" w:rsidP="00CF2E97">
            <w:pPr>
              <w:jc w:val="center"/>
              <w:rPr>
                <w:rFonts w:eastAsia="Times New Roman"/>
                <w:color w:val="000000"/>
              </w:rPr>
            </w:pPr>
            <w:r w:rsidRPr="00CF2E97">
              <w:rPr>
                <w:rFonts w:eastAsia="Times New Roman"/>
                <w:color w:val="000000"/>
              </w:rPr>
              <w:t>1.142</w:t>
            </w:r>
          </w:p>
        </w:tc>
        <w:tc>
          <w:tcPr>
            <w:tcW w:w="2158" w:type="dxa"/>
            <w:noWrap/>
            <w:hideMark/>
          </w:tcPr>
          <w:p w14:paraId="3075AB3B" w14:textId="77777777" w:rsidR="00CF2E97" w:rsidRPr="00CF2E97" w:rsidRDefault="00CF2E97" w:rsidP="00CF2E97">
            <w:pPr>
              <w:jc w:val="center"/>
              <w:rPr>
                <w:rFonts w:eastAsia="Times New Roman"/>
                <w:color w:val="000000"/>
              </w:rPr>
            </w:pPr>
            <w:r w:rsidRPr="00CF2E97">
              <w:rPr>
                <w:rFonts w:eastAsia="Times New Roman"/>
                <w:color w:val="000000"/>
              </w:rPr>
              <w:t>35.429</w:t>
            </w:r>
          </w:p>
        </w:tc>
      </w:tr>
      <w:tr w:rsidR="00CF2E97" w:rsidRPr="00CF2E97" w14:paraId="499D4448" w14:textId="77777777" w:rsidTr="00CF2E97">
        <w:trPr>
          <w:trHeight w:val="300"/>
          <w:jc w:val="center"/>
        </w:trPr>
        <w:tc>
          <w:tcPr>
            <w:tcW w:w="2157" w:type="dxa"/>
            <w:shd w:val="clear" w:color="auto" w:fill="EEECE1" w:themeFill="background2"/>
            <w:hideMark/>
          </w:tcPr>
          <w:p w14:paraId="29207347" w14:textId="77777777" w:rsidR="00CF2E97" w:rsidRPr="00CF2E97" w:rsidRDefault="00CF2E97" w:rsidP="00CF2E97">
            <w:pPr>
              <w:jc w:val="center"/>
              <w:rPr>
                <w:rFonts w:eastAsia="Times New Roman"/>
                <w:b/>
                <w:bCs/>
                <w:color w:val="000000"/>
              </w:rPr>
            </w:pPr>
            <w:r w:rsidRPr="00CF2E97">
              <w:rPr>
                <w:rFonts w:eastAsia="Times New Roman"/>
                <w:b/>
                <w:bCs/>
                <w:color w:val="000000"/>
              </w:rPr>
              <w:t>Difference</w:t>
            </w:r>
          </w:p>
        </w:tc>
        <w:tc>
          <w:tcPr>
            <w:tcW w:w="2157" w:type="dxa"/>
            <w:shd w:val="clear" w:color="auto" w:fill="EEECE1" w:themeFill="background2"/>
            <w:noWrap/>
            <w:hideMark/>
          </w:tcPr>
          <w:p w14:paraId="5CF33AE4" w14:textId="77777777" w:rsidR="00CF2E97" w:rsidRPr="00CF2E97" w:rsidRDefault="00CF2E97" w:rsidP="00CF2E97">
            <w:pPr>
              <w:jc w:val="center"/>
              <w:rPr>
                <w:rFonts w:eastAsia="Times New Roman"/>
                <w:color w:val="000000"/>
              </w:rPr>
            </w:pPr>
            <w:r w:rsidRPr="00CF2E97">
              <w:rPr>
                <w:rFonts w:eastAsia="Times New Roman"/>
                <w:color w:val="000000"/>
              </w:rPr>
              <w:t>0.050</w:t>
            </w:r>
          </w:p>
        </w:tc>
        <w:tc>
          <w:tcPr>
            <w:tcW w:w="2158" w:type="dxa"/>
            <w:shd w:val="clear" w:color="auto" w:fill="EEECE1" w:themeFill="background2"/>
            <w:noWrap/>
            <w:hideMark/>
          </w:tcPr>
          <w:p w14:paraId="7A271D55" w14:textId="77777777" w:rsidR="00CF2E97" w:rsidRPr="00CF2E97" w:rsidRDefault="00CF2E97" w:rsidP="00CF2E97">
            <w:pPr>
              <w:jc w:val="center"/>
              <w:rPr>
                <w:rFonts w:eastAsia="Times New Roman"/>
                <w:color w:val="000000"/>
              </w:rPr>
            </w:pPr>
            <w:r w:rsidRPr="00CF2E97">
              <w:rPr>
                <w:rFonts w:eastAsia="Times New Roman"/>
                <w:color w:val="000000"/>
              </w:rPr>
              <w:t>-1.610</w:t>
            </w:r>
          </w:p>
        </w:tc>
      </w:tr>
    </w:tbl>
    <w:p w14:paraId="7987FCCF" w14:textId="77777777" w:rsidR="00CF2E97" w:rsidRPr="00CF2E97" w:rsidRDefault="00CF2E97" w:rsidP="00CF2E97">
      <w:pPr>
        <w:rPr>
          <w:lang w:eastAsia="ko-KR"/>
        </w:rPr>
      </w:pPr>
    </w:p>
    <w:p w14:paraId="5A079059" w14:textId="6EEA7632" w:rsidR="004910EF" w:rsidRDefault="00CF2E97" w:rsidP="00CF2E97">
      <w:pPr>
        <w:pStyle w:val="AllParagraph"/>
        <w:rPr>
          <w:lang w:eastAsia="ko-KR"/>
        </w:rPr>
      </w:pPr>
      <w:r>
        <w:rPr>
          <w:lang w:eastAsia="ko-KR"/>
        </w:rPr>
        <w:t>From the results, we can ascertain the following conclusions:</w:t>
      </w:r>
    </w:p>
    <w:p w14:paraId="33C53FBF" w14:textId="057322F9" w:rsidR="00CF2E97" w:rsidRDefault="00CF2E97" w:rsidP="007831DE">
      <w:pPr>
        <w:pStyle w:val="ListNumber"/>
        <w:numPr>
          <w:ilvl w:val="0"/>
          <w:numId w:val="21"/>
        </w:numPr>
        <w:rPr>
          <w:lang w:eastAsia="ko-KR"/>
        </w:rPr>
      </w:pPr>
      <w:r>
        <w:rPr>
          <w:lang w:eastAsia="ko-KR"/>
        </w:rPr>
        <w:t>The responses demonstrate near identical behavior and response shape when tuned.</w:t>
      </w:r>
    </w:p>
    <w:p w14:paraId="152A81FB" w14:textId="77777777" w:rsidR="00551892" w:rsidRDefault="00CF2E97" w:rsidP="007831DE">
      <w:pPr>
        <w:pStyle w:val="ListNumber"/>
        <w:numPr>
          <w:ilvl w:val="0"/>
          <w:numId w:val="21"/>
        </w:numPr>
        <w:rPr>
          <w:lang w:eastAsia="ko-KR"/>
        </w:rPr>
      </w:pPr>
      <w:r>
        <w:rPr>
          <w:lang w:eastAsia="ko-KR"/>
        </w:rPr>
        <w:t xml:space="preserve">The non-linear thrust model </w:t>
      </w:r>
      <w:r w:rsidR="00551892">
        <w:rPr>
          <w:lang w:eastAsia="ko-KR"/>
        </w:rPr>
        <w:t xml:space="preserve">visually performs with more consistency in overall form. </w:t>
      </w:r>
    </w:p>
    <w:p w14:paraId="7A6D45B7" w14:textId="21E13487" w:rsidR="00CF2E97" w:rsidRDefault="00551892" w:rsidP="007831DE">
      <w:pPr>
        <w:pStyle w:val="ListNumber"/>
        <w:numPr>
          <w:ilvl w:val="0"/>
          <w:numId w:val="21"/>
        </w:numPr>
        <w:rPr>
          <w:lang w:eastAsia="ko-KR"/>
        </w:rPr>
      </w:pPr>
      <w:r>
        <w:rPr>
          <w:lang w:eastAsia="ko-KR"/>
        </w:rPr>
        <w:t xml:space="preserve">The non-linear thrust model provides nominal improvement in rise time indicating a quicker adaptation to set-point shift but consistently demonstrated slightly more overshoot. </w:t>
      </w:r>
    </w:p>
    <w:p w14:paraId="57A8EE3E" w14:textId="4AA72188" w:rsidR="00551892" w:rsidRDefault="00551892" w:rsidP="00551892">
      <w:pPr>
        <w:pStyle w:val="Heading3"/>
        <w:rPr>
          <w:lang w:eastAsia="ko-KR"/>
        </w:rPr>
      </w:pPr>
      <w:bookmarkStart w:id="133" w:name="_Toc514246789"/>
      <w:r>
        <w:rPr>
          <w:lang w:eastAsia="ko-KR"/>
        </w:rPr>
        <w:t>Speed Control</w:t>
      </w:r>
      <w:bookmarkEnd w:id="133"/>
    </w:p>
    <w:p w14:paraId="394BF0AF" w14:textId="2EF51902" w:rsidR="00BE1626" w:rsidRDefault="00BE1626" w:rsidP="00BE1626">
      <w:pPr>
        <w:pStyle w:val="AllParagraph"/>
      </w:pPr>
      <w:r>
        <w:t>The basis of decoupled speed control testing was identical to the simulation testing. This was to analyze a the closed-loop response to a low-speed (0.0 to 0.25 [m/​s]) and high speed (1.25 to 1.50 [m/​s]) step response independently while implementing each of these speed regions with and without a feed-forward component and with either a linear or non-linear thrust model approximation. The goal of the experimental testing was to identify the effect</w:t>
      </w:r>
      <w:r w:rsidR="002409AF">
        <w:t xml:space="preserve"> of each control technique in a</w:t>
      </w:r>
      <w:r>
        <w:t xml:space="preserve"> real-world setting. </w:t>
      </w:r>
    </w:p>
    <w:p w14:paraId="0BCD2AB6" w14:textId="6D87B47C" w:rsidR="00673A95" w:rsidRDefault="00673A95" w:rsidP="00673A95">
      <w:pPr>
        <w:pStyle w:val="Heading4"/>
      </w:pPr>
      <w:r>
        <w:t>Assumptions and Error Discussions</w:t>
      </w:r>
    </w:p>
    <w:p w14:paraId="3F218BB9" w14:textId="77777777" w:rsidR="00673A95" w:rsidRDefault="00673A95" w:rsidP="00673A95">
      <w:pPr>
        <w:pStyle w:val="AllParagraph"/>
      </w:pPr>
      <w:r>
        <w:t>The following are assumptions and errors that effected the experimental testing of the heading control:</w:t>
      </w:r>
    </w:p>
    <w:p w14:paraId="04FA0743" w14:textId="2902EC49" w:rsidR="00673A95" w:rsidRDefault="00673A95" w:rsidP="007831DE">
      <w:pPr>
        <w:pStyle w:val="ListNumber"/>
        <w:numPr>
          <w:ilvl w:val="0"/>
          <w:numId w:val="23"/>
        </w:numPr>
      </w:pPr>
      <w:r>
        <w:rPr>
          <w:lang w:eastAsia="ko-KR"/>
        </w:rPr>
        <w:t xml:space="preserve">The KF-USV based on the simulation analysis was assumed to respond to a controller most closely resembling a PI controller for speed control.  </w:t>
      </w:r>
    </w:p>
    <w:p w14:paraId="06F53AA8" w14:textId="77777777" w:rsidR="00673A95" w:rsidRDefault="00673A95" w:rsidP="007831DE">
      <w:pPr>
        <w:pStyle w:val="ListNumber"/>
        <w:numPr>
          <w:ilvl w:val="0"/>
          <w:numId w:val="19"/>
        </w:numPr>
      </w:pPr>
      <w:r>
        <w:lastRenderedPageBreak/>
        <w:t xml:space="preserve">Tuning was conducted based on visual observation and good practice for each control technique but with a standardized system as was done with simulation. </w:t>
      </w:r>
    </w:p>
    <w:p w14:paraId="2799C9A5" w14:textId="66AC6EB5" w:rsidR="00673A95" w:rsidRDefault="00673A95" w:rsidP="007831DE">
      <w:pPr>
        <w:pStyle w:val="ListNumber"/>
        <w:numPr>
          <w:ilvl w:val="0"/>
          <w:numId w:val="19"/>
        </w:numPr>
      </w:pPr>
      <w:r>
        <w:t>There was a source of experimental error with regards to sensor information provided by the IMU. Depending on satellite positional information, there would be disruptions in this information stream causing undesired responses from the controller.</w:t>
      </w:r>
    </w:p>
    <w:p w14:paraId="08D8040B" w14:textId="52A53973" w:rsidR="00673A95" w:rsidRDefault="00673A95" w:rsidP="007831DE">
      <w:pPr>
        <w:pStyle w:val="ListNumber"/>
        <w:numPr>
          <w:ilvl w:val="0"/>
          <w:numId w:val="19"/>
        </w:numPr>
      </w:pPr>
      <w:r>
        <w:t xml:space="preserve">Maintaining a relatively low speed of 0.25 [m/s] was experimentally difficult for the vessel as sensitivity as it is to small changes in the environment.  This difficulty manifests itself in noisy responses when near the steady state.  </w:t>
      </w:r>
    </w:p>
    <w:p w14:paraId="621FD8A2" w14:textId="0B550DF1" w:rsidR="00673A95" w:rsidRDefault="00673A95" w:rsidP="007831DE">
      <w:pPr>
        <w:pStyle w:val="ListNumber"/>
        <w:numPr>
          <w:ilvl w:val="0"/>
          <w:numId w:val="19"/>
        </w:numPr>
      </w:pPr>
      <w:r>
        <w:t xml:space="preserve">Based on physical constraints of the lake, trial durations for the high-speed runs were limited to prevent colliding with the shore and walls. This limits analysis of steady-state and settling times in some of the trials.  </w:t>
      </w:r>
    </w:p>
    <w:p w14:paraId="40E3358E" w14:textId="3C2C7418" w:rsidR="00673A95" w:rsidRDefault="00673A95" w:rsidP="007831DE">
      <w:pPr>
        <w:pStyle w:val="ListNumber"/>
        <w:numPr>
          <w:ilvl w:val="0"/>
          <w:numId w:val="19"/>
        </w:numPr>
      </w:pPr>
      <w:r>
        <w:t>Rise time and overshoot proved useful in analysis as the response behavior of the KF-USV was consistent across trial runs and therefore are</w:t>
      </w:r>
      <w:r w:rsidR="00180D1E">
        <w:t xml:space="preserve"> consistently</w:t>
      </w:r>
      <w:r>
        <w:t xml:space="preserve"> utilized for com</w:t>
      </w:r>
      <w:r w:rsidR="00180D1E">
        <w:t xml:space="preserve">parison.  Where accurate settling time, percent overshoot and steady state error are also included into analysis. </w:t>
      </w:r>
    </w:p>
    <w:p w14:paraId="42C786EE" w14:textId="51534EC6" w:rsidR="00B2496B" w:rsidRDefault="00B2496B" w:rsidP="00B2496B">
      <w:pPr>
        <w:pStyle w:val="Heading4"/>
      </w:pPr>
      <w:r>
        <w:t>Low Speed Control</w:t>
      </w:r>
    </w:p>
    <w:p w14:paraId="0401E118" w14:textId="77E28663" w:rsidR="00A47C04" w:rsidRPr="00A47C04" w:rsidRDefault="00A47C04" w:rsidP="00A47C04">
      <w:pPr>
        <w:pStyle w:val="AllParagraph"/>
      </w:pPr>
      <w:r>
        <w:t xml:space="preserve">The low speed control region was tested with respect to comparison of thrust models and with regards to the utilization of </w:t>
      </w:r>
      <w:r w:rsidR="00AD546A">
        <w:t xml:space="preserve">feed-forward compensation.  </w:t>
      </w:r>
    </w:p>
    <w:p w14:paraId="0425C64C" w14:textId="77777777" w:rsidR="00B1217D" w:rsidRPr="00D15BF8" w:rsidRDefault="00B1217D" w:rsidP="00B1217D">
      <w:pPr>
        <w:pStyle w:val="Heading5"/>
      </w:pPr>
      <w:r>
        <w:t>Linear versus Non-Linear Thrust Model Comparison</w:t>
      </w:r>
    </w:p>
    <w:p w14:paraId="3834F7E6" w14:textId="5947168C" w:rsidR="00B1217D" w:rsidRDefault="00B1217D" w:rsidP="00B1217D">
      <w:pPr>
        <w:pStyle w:val="AllParagraph"/>
      </w:pPr>
      <w:r>
        <w:t xml:space="preserve">First, </w:t>
      </w:r>
      <w:r w:rsidR="00AD546A">
        <w:t>the linear and non-linear thrust models were compared with the tuned responses plotted in Figure 41 and key performance characteristics identified in Table 20.</w:t>
      </w:r>
      <w:r w:rsidR="00673A95">
        <w:t xml:space="preserve">  The following are observations with regards to their responses:</w:t>
      </w:r>
    </w:p>
    <w:p w14:paraId="6317056C" w14:textId="10AD888C" w:rsidR="00B1217D" w:rsidRDefault="00673A95" w:rsidP="007831DE">
      <w:pPr>
        <w:pStyle w:val="ListNumber"/>
        <w:numPr>
          <w:ilvl w:val="0"/>
          <w:numId w:val="22"/>
        </w:numPr>
      </w:pPr>
      <w:r>
        <w:t>The linear and non-linear thrust models produce near identical responses</w:t>
      </w:r>
      <w:r w:rsidR="00B1217D">
        <w:t>.</w:t>
      </w:r>
    </w:p>
    <w:p w14:paraId="0537FC65" w14:textId="7506F1D1" w:rsidR="00B1217D" w:rsidRDefault="00673A95" w:rsidP="007831DE">
      <w:pPr>
        <w:pStyle w:val="ListNumber"/>
        <w:numPr>
          <w:ilvl w:val="0"/>
          <w:numId w:val="17"/>
        </w:numPr>
      </w:pPr>
      <w:r>
        <w:lastRenderedPageBreak/>
        <w:t>The non-linear thrust model produces slightly improved performance response in regards to rise and settling time and percent overshoot.</w:t>
      </w:r>
    </w:p>
    <w:p w14:paraId="4FDA6158" w14:textId="7E9B3568" w:rsidR="00B1217D" w:rsidRDefault="00673A95" w:rsidP="007831DE">
      <w:pPr>
        <w:pStyle w:val="ListNumber"/>
        <w:numPr>
          <w:ilvl w:val="0"/>
          <w:numId w:val="17"/>
        </w:numPr>
      </w:pPr>
      <w:r>
        <w:t>Both responses achieve zero steady state error with little difficulty.</w:t>
      </w:r>
      <w:r w:rsidR="00B1217D">
        <w:t xml:space="preserve"> </w:t>
      </w:r>
    </w:p>
    <w:p w14:paraId="1CD47D5E" w14:textId="23B2C716" w:rsidR="00A47C04" w:rsidRDefault="00A47C04" w:rsidP="00A47C04">
      <w:pPr>
        <w:pStyle w:val="Image"/>
      </w:pPr>
      <w:r>
        <w:rPr>
          <w:lang w:eastAsia="en-US"/>
        </w:rPr>
        <w:drawing>
          <wp:inline distT="0" distB="0" distL="0" distR="0" wp14:anchorId="26817BC7" wp14:editId="380801A6">
            <wp:extent cx="4712218" cy="3712472"/>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xp_speed_low_lin.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712218" cy="3712472"/>
                    </a:xfrm>
                    <a:prstGeom prst="rect">
                      <a:avLst/>
                    </a:prstGeom>
                  </pic:spPr>
                </pic:pic>
              </a:graphicData>
            </a:graphic>
          </wp:inline>
        </w:drawing>
      </w:r>
    </w:p>
    <w:p w14:paraId="1C8C4A2C" w14:textId="3CB3E7B7" w:rsidR="00A47C04" w:rsidRPr="00A47C04" w:rsidRDefault="00A47C04" w:rsidP="00A47C04">
      <w:pPr>
        <w:pStyle w:val="FigureTitle"/>
        <w:rPr>
          <w:lang w:eastAsia="ko-KR"/>
        </w:rPr>
      </w:pPr>
      <w:bookmarkStart w:id="134" w:name="_Toc514246838"/>
      <w:r>
        <w:rPr>
          <w:lang w:eastAsia="ko-KR"/>
        </w:rPr>
        <w:t>Optimized Experimental Step Responses – Low Speed Control –Linear and Non Linear Thrust Model Approximations</w:t>
      </w:r>
      <w:bookmarkEnd w:id="134"/>
      <w:r>
        <w:rPr>
          <w:lang w:eastAsia="ko-KR"/>
        </w:rPr>
        <w:t xml:space="preserve"> </w:t>
      </w:r>
    </w:p>
    <w:p w14:paraId="60F5963F" w14:textId="01638676" w:rsidR="00B1217D" w:rsidRPr="00352144" w:rsidRDefault="00B1217D" w:rsidP="00B1217D">
      <w:pPr>
        <w:pStyle w:val="TableTitle"/>
        <w:rPr>
          <w:lang w:eastAsia="ko-KR"/>
        </w:rPr>
      </w:pPr>
      <w:bookmarkStart w:id="135" w:name="_Toc514246868"/>
      <w:r>
        <w:rPr>
          <w:lang w:eastAsia="ko-KR"/>
        </w:rPr>
        <w:t xml:space="preserve">Optimized </w:t>
      </w:r>
      <w:r w:rsidR="00A47C04">
        <w:rPr>
          <w:lang w:eastAsia="ko-KR"/>
        </w:rPr>
        <w:t xml:space="preserve">Experimental </w:t>
      </w:r>
      <w:r>
        <w:rPr>
          <w:lang w:eastAsia="ko-KR"/>
        </w:rPr>
        <w:t>Performance Characteristics Comparison—Low-Speed Control—Linear and Non-Linear Thrust Model Approximations</w:t>
      </w:r>
      <w:bookmarkEnd w:id="135"/>
    </w:p>
    <w:tbl>
      <w:tblPr>
        <w:tblW w:w="5170" w:type="pct"/>
        <w:tblLayout w:type="fixed"/>
        <w:tblLook w:val="04A0" w:firstRow="1" w:lastRow="0" w:firstColumn="1" w:lastColumn="0" w:noHBand="0" w:noVBand="1"/>
      </w:tblPr>
      <w:tblGrid>
        <w:gridCol w:w="1147"/>
        <w:gridCol w:w="1012"/>
        <w:gridCol w:w="620"/>
        <w:gridCol w:w="816"/>
        <w:gridCol w:w="627"/>
        <w:gridCol w:w="810"/>
        <w:gridCol w:w="716"/>
        <w:gridCol w:w="718"/>
        <w:gridCol w:w="716"/>
        <w:gridCol w:w="716"/>
        <w:gridCol w:w="988"/>
      </w:tblGrid>
      <w:tr w:rsidR="00B1217D" w:rsidRPr="003E7F3D" w14:paraId="7C00198E" w14:textId="77777777" w:rsidTr="00A47C04">
        <w:trPr>
          <w:trHeight w:val="300"/>
        </w:trPr>
        <w:tc>
          <w:tcPr>
            <w:tcW w:w="1214" w:type="pct"/>
            <w:gridSpan w:val="2"/>
            <w:tcBorders>
              <w:top w:val="single" w:sz="18" w:space="0" w:color="auto"/>
              <w:left w:val="single" w:sz="18" w:space="0" w:color="auto"/>
              <w:bottom w:val="single" w:sz="4" w:space="0" w:color="auto"/>
              <w:right w:val="single" w:sz="18" w:space="0" w:color="auto"/>
            </w:tcBorders>
            <w:vAlign w:val="center"/>
          </w:tcPr>
          <w:p w14:paraId="4891D47D" w14:textId="72E15629" w:rsidR="00B1217D" w:rsidRPr="003E7F3D" w:rsidRDefault="00A47C04" w:rsidP="00FB63FD">
            <w:pPr>
              <w:jc w:val="center"/>
              <w:rPr>
                <w:rFonts w:eastAsia="Times New Roman" w:cs="Times New Roman"/>
                <w:b/>
                <w:bCs/>
                <w:color w:val="000000"/>
                <w:sz w:val="22"/>
                <w:szCs w:val="22"/>
              </w:rPr>
            </w:pPr>
            <w:r>
              <w:rPr>
                <w:rFonts w:eastAsia="Times New Roman" w:cs="Times New Roman"/>
                <w:b/>
                <w:bCs/>
                <w:color w:val="000000"/>
                <w:sz w:val="22"/>
                <w:szCs w:val="22"/>
              </w:rPr>
              <w:t>Gains</w:t>
            </w:r>
          </w:p>
        </w:tc>
        <w:tc>
          <w:tcPr>
            <w:tcW w:w="1161" w:type="pct"/>
            <w:gridSpan w:val="3"/>
            <w:tcBorders>
              <w:top w:val="single" w:sz="18" w:space="0" w:color="auto"/>
              <w:left w:val="single" w:sz="18" w:space="0" w:color="auto"/>
              <w:bottom w:val="single" w:sz="4" w:space="0" w:color="auto"/>
              <w:right w:val="single" w:sz="18" w:space="0" w:color="auto"/>
            </w:tcBorders>
            <w:shd w:val="clear" w:color="auto" w:fill="auto"/>
            <w:noWrap/>
            <w:vAlign w:val="center"/>
            <w:hideMark/>
          </w:tcPr>
          <w:p w14:paraId="1D91A4F1" w14:textId="77777777" w:rsidR="00B1217D" w:rsidRPr="003E7F3D" w:rsidRDefault="00B1217D" w:rsidP="00FB63FD">
            <w:pPr>
              <w:jc w:val="center"/>
              <w:rPr>
                <w:rFonts w:eastAsia="Times New Roman" w:cs="Times New Roman"/>
                <w:b/>
                <w:bCs/>
                <w:color w:val="000000"/>
                <w:sz w:val="22"/>
                <w:szCs w:val="22"/>
              </w:rPr>
            </w:pPr>
            <w:r>
              <w:rPr>
                <w:rFonts w:eastAsia="Times New Roman" w:cs="Times New Roman"/>
                <w:b/>
                <w:bCs/>
                <w:i/>
                <w:color w:val="000000"/>
                <w:sz w:val="22"/>
                <w:szCs w:val="22"/>
              </w:rPr>
              <w:t xml:space="preserve">Rise Time, </w:t>
            </w:r>
            <w:r w:rsidRPr="00606274">
              <w:rPr>
                <w:rFonts w:eastAsia="Times New Roman" w:cs="Times New Roman"/>
                <w:b/>
                <w:bCs/>
                <w:i/>
                <w:color w:val="000000"/>
                <w:sz w:val="22"/>
                <w:szCs w:val="22"/>
              </w:rPr>
              <w:t>T</w:t>
            </w:r>
            <w:r w:rsidRPr="00606274">
              <w:rPr>
                <w:rFonts w:eastAsia="Times New Roman" w:cs="Times New Roman"/>
                <w:b/>
                <w:bCs/>
                <w:i/>
                <w:color w:val="000000"/>
                <w:sz w:val="22"/>
                <w:szCs w:val="22"/>
                <w:vertAlign w:val="subscript"/>
              </w:rPr>
              <w:t>R</w:t>
            </w:r>
            <w:r w:rsidRPr="003E7F3D">
              <w:rPr>
                <w:rFonts w:eastAsia="Times New Roman" w:cs="Times New Roman"/>
                <w:b/>
                <w:bCs/>
                <w:color w:val="000000"/>
                <w:sz w:val="22"/>
                <w:szCs w:val="22"/>
              </w:rPr>
              <w:t xml:space="preserve"> [s]</w:t>
            </w:r>
          </w:p>
        </w:tc>
        <w:tc>
          <w:tcPr>
            <w:tcW w:w="1263" w:type="pct"/>
            <w:gridSpan w:val="3"/>
            <w:tcBorders>
              <w:top w:val="single" w:sz="18" w:space="0" w:color="auto"/>
              <w:left w:val="single" w:sz="18" w:space="0" w:color="auto"/>
              <w:bottom w:val="single" w:sz="4" w:space="0" w:color="auto"/>
              <w:right w:val="single" w:sz="24" w:space="0" w:color="auto"/>
            </w:tcBorders>
            <w:shd w:val="clear" w:color="auto" w:fill="auto"/>
            <w:noWrap/>
            <w:vAlign w:val="center"/>
            <w:hideMark/>
          </w:tcPr>
          <w:p w14:paraId="777169BE" w14:textId="77777777" w:rsidR="00B1217D" w:rsidRPr="003E7F3D" w:rsidRDefault="00B1217D" w:rsidP="00FB63FD">
            <w:pPr>
              <w:jc w:val="center"/>
              <w:rPr>
                <w:rFonts w:eastAsia="Times New Roman" w:cs="Times New Roman"/>
                <w:b/>
                <w:bCs/>
                <w:color w:val="000000"/>
                <w:sz w:val="22"/>
                <w:szCs w:val="22"/>
              </w:rPr>
            </w:pPr>
            <w:r w:rsidRPr="00606274">
              <w:rPr>
                <w:rFonts w:eastAsia="Times New Roman" w:cs="Times New Roman"/>
                <w:b/>
                <w:bCs/>
                <w:i/>
                <w:color w:val="000000"/>
                <w:sz w:val="22"/>
                <w:szCs w:val="22"/>
              </w:rPr>
              <w:t>Settling Time, T</w:t>
            </w:r>
            <w:r w:rsidRPr="00606274">
              <w:rPr>
                <w:rFonts w:eastAsia="Times New Roman" w:cs="Times New Roman"/>
                <w:b/>
                <w:bCs/>
                <w:i/>
                <w:color w:val="000000"/>
                <w:sz w:val="22"/>
                <w:szCs w:val="22"/>
                <w:vertAlign w:val="subscript"/>
              </w:rPr>
              <w:t>S</w:t>
            </w:r>
            <w:r w:rsidRPr="003E7F3D">
              <w:rPr>
                <w:rFonts w:eastAsia="Times New Roman" w:cs="Times New Roman"/>
                <w:b/>
                <w:bCs/>
                <w:color w:val="000000"/>
                <w:sz w:val="22"/>
                <w:szCs w:val="22"/>
                <w:vertAlign w:val="subscript"/>
              </w:rPr>
              <w:t xml:space="preserve"> </w:t>
            </w:r>
            <w:r w:rsidRPr="003E7F3D">
              <w:rPr>
                <w:rFonts w:eastAsia="Times New Roman" w:cs="Times New Roman"/>
                <w:b/>
                <w:bCs/>
                <w:color w:val="000000"/>
                <w:sz w:val="22"/>
                <w:szCs w:val="22"/>
              </w:rPr>
              <w:t>[s]</w:t>
            </w:r>
          </w:p>
        </w:tc>
        <w:tc>
          <w:tcPr>
            <w:tcW w:w="1363" w:type="pct"/>
            <w:gridSpan w:val="3"/>
            <w:tcBorders>
              <w:top w:val="single" w:sz="18" w:space="0" w:color="auto"/>
              <w:left w:val="single" w:sz="24" w:space="0" w:color="auto"/>
              <w:bottom w:val="single" w:sz="4" w:space="0" w:color="auto"/>
              <w:right w:val="single" w:sz="18" w:space="0" w:color="auto"/>
            </w:tcBorders>
            <w:shd w:val="clear" w:color="auto" w:fill="auto"/>
            <w:noWrap/>
            <w:vAlign w:val="center"/>
            <w:hideMark/>
          </w:tcPr>
          <w:p w14:paraId="54F2A711" w14:textId="77777777" w:rsidR="00B1217D" w:rsidRPr="003E7F3D" w:rsidRDefault="00B1217D" w:rsidP="00FB63FD">
            <w:pPr>
              <w:jc w:val="center"/>
              <w:rPr>
                <w:rFonts w:eastAsia="Times New Roman" w:cs="Times New Roman"/>
                <w:b/>
                <w:bCs/>
                <w:color w:val="000000"/>
                <w:sz w:val="22"/>
                <w:szCs w:val="22"/>
              </w:rPr>
            </w:pPr>
            <w:r>
              <w:rPr>
                <w:rFonts w:eastAsia="Times New Roman" w:cs="Times New Roman"/>
                <w:b/>
                <w:bCs/>
                <w:i/>
                <w:color w:val="000000"/>
                <w:sz w:val="22"/>
                <w:szCs w:val="22"/>
              </w:rPr>
              <w:t>Steady State Error [m/​s]</w:t>
            </w:r>
          </w:p>
        </w:tc>
      </w:tr>
      <w:tr w:rsidR="00A47C04" w:rsidRPr="003E7F3D" w14:paraId="68E63741" w14:textId="77777777" w:rsidTr="00A47C04">
        <w:trPr>
          <w:trHeight w:val="300"/>
        </w:trPr>
        <w:tc>
          <w:tcPr>
            <w:tcW w:w="645" w:type="pct"/>
            <w:tcBorders>
              <w:top w:val="single" w:sz="4" w:space="0" w:color="auto"/>
              <w:left w:val="single" w:sz="18" w:space="0" w:color="auto"/>
              <w:bottom w:val="single" w:sz="4" w:space="0" w:color="auto"/>
              <w:right w:val="single" w:sz="4" w:space="0" w:color="auto"/>
            </w:tcBorders>
            <w:shd w:val="clear" w:color="auto" w:fill="auto"/>
            <w:noWrap/>
            <w:vAlign w:val="center"/>
            <w:hideMark/>
          </w:tcPr>
          <w:p w14:paraId="4F57C13A" w14:textId="77777777" w:rsidR="00A47C04" w:rsidRDefault="00A47C04" w:rsidP="00FB63FD">
            <w:pPr>
              <w:jc w:val="center"/>
              <w:rPr>
                <w:rFonts w:eastAsia="Times New Roman" w:cs="Times New Roman"/>
                <w:b/>
                <w:bCs/>
                <w:color w:val="000000"/>
                <w:sz w:val="22"/>
                <w:szCs w:val="22"/>
              </w:rPr>
            </w:pPr>
            <w:r w:rsidRPr="003E7F3D">
              <w:rPr>
                <w:rFonts w:eastAsia="Times New Roman" w:cs="Times New Roman"/>
                <w:b/>
                <w:bCs/>
                <w:color w:val="000000"/>
                <w:sz w:val="22"/>
                <w:szCs w:val="22"/>
              </w:rPr>
              <w:t>Kp</w:t>
            </w:r>
          </w:p>
          <w:p w14:paraId="2AE14962" w14:textId="42988D9C" w:rsidR="00A47C04" w:rsidRPr="003E7F3D" w:rsidRDefault="00A47C04" w:rsidP="00FB63FD">
            <w:pPr>
              <w:jc w:val="center"/>
              <w:rPr>
                <w:rFonts w:eastAsia="Times New Roman" w:cs="Times New Roman"/>
                <w:b/>
                <w:bCs/>
                <w:color w:val="000000"/>
                <w:sz w:val="22"/>
                <w:szCs w:val="22"/>
              </w:rPr>
            </w:pPr>
            <w:r w:rsidRPr="00352144">
              <w:rPr>
                <w:rFonts w:eastAsia="Times New Roman" w:cs="Times New Roman"/>
                <w:bCs/>
                <w:color w:val="000000"/>
                <w:sz w:val="18"/>
                <w:szCs w:val="18"/>
              </w:rPr>
              <w:t>(L/</w:t>
            </w:r>
            <w:r>
              <w:rPr>
                <w:rFonts w:eastAsia="Times New Roman" w:cs="Times New Roman"/>
                <w:bCs/>
                <w:color w:val="000000"/>
                <w:sz w:val="18"/>
                <w:szCs w:val="18"/>
              </w:rPr>
              <w:t>​</w:t>
            </w:r>
            <w:r w:rsidRPr="00352144">
              <w:rPr>
                <w:rFonts w:eastAsia="Times New Roman" w:cs="Times New Roman"/>
                <w:bCs/>
                <w:color w:val="000000"/>
                <w:sz w:val="18"/>
                <w:szCs w:val="18"/>
              </w:rPr>
              <w:t>NL)</w:t>
            </w:r>
          </w:p>
        </w:tc>
        <w:tc>
          <w:tcPr>
            <w:tcW w:w="568" w:type="pct"/>
            <w:tcBorders>
              <w:top w:val="single" w:sz="4" w:space="0" w:color="auto"/>
              <w:left w:val="single" w:sz="4" w:space="0" w:color="auto"/>
              <w:bottom w:val="single" w:sz="4" w:space="0" w:color="auto"/>
              <w:right w:val="single" w:sz="18" w:space="0" w:color="auto"/>
            </w:tcBorders>
            <w:vAlign w:val="center"/>
          </w:tcPr>
          <w:p w14:paraId="43D853BB" w14:textId="77777777" w:rsidR="00A47C04" w:rsidRDefault="00A47C04" w:rsidP="00FB63FD">
            <w:pPr>
              <w:jc w:val="center"/>
              <w:rPr>
                <w:rFonts w:eastAsia="Times New Roman" w:cs="Times New Roman"/>
                <w:b/>
                <w:bCs/>
                <w:color w:val="000000"/>
                <w:sz w:val="22"/>
                <w:szCs w:val="22"/>
              </w:rPr>
            </w:pPr>
            <w:r>
              <w:rPr>
                <w:rFonts w:eastAsia="Times New Roman" w:cs="Times New Roman"/>
                <w:b/>
                <w:bCs/>
                <w:color w:val="000000"/>
                <w:sz w:val="22"/>
                <w:szCs w:val="22"/>
              </w:rPr>
              <w:t>Ki</w:t>
            </w:r>
          </w:p>
          <w:p w14:paraId="595AB707" w14:textId="2191B17F" w:rsidR="00A47C04" w:rsidRPr="00A47C04" w:rsidRDefault="00A47C04" w:rsidP="00A47C04">
            <w:pPr>
              <w:jc w:val="center"/>
              <w:rPr>
                <w:rFonts w:eastAsia="Times New Roman" w:cs="Times New Roman"/>
                <w:bCs/>
                <w:color w:val="000000"/>
                <w:sz w:val="18"/>
                <w:szCs w:val="18"/>
              </w:rPr>
            </w:pPr>
            <w:r w:rsidRPr="00352144">
              <w:rPr>
                <w:rFonts w:eastAsia="Times New Roman" w:cs="Times New Roman"/>
                <w:bCs/>
                <w:color w:val="000000"/>
                <w:sz w:val="18"/>
                <w:szCs w:val="18"/>
              </w:rPr>
              <w:t>(L/</w:t>
            </w:r>
            <w:r>
              <w:rPr>
                <w:rFonts w:eastAsia="Times New Roman" w:cs="Times New Roman"/>
                <w:bCs/>
                <w:color w:val="000000"/>
                <w:sz w:val="18"/>
                <w:szCs w:val="18"/>
              </w:rPr>
              <w:t>​</w:t>
            </w:r>
            <w:r w:rsidRPr="00352144">
              <w:rPr>
                <w:rFonts w:eastAsia="Times New Roman" w:cs="Times New Roman"/>
                <w:bCs/>
                <w:color w:val="000000"/>
                <w:sz w:val="18"/>
                <w:szCs w:val="18"/>
              </w:rPr>
              <w:t>NL)</w:t>
            </w:r>
          </w:p>
        </w:tc>
        <w:tc>
          <w:tcPr>
            <w:tcW w:w="349" w:type="pct"/>
            <w:tcBorders>
              <w:top w:val="nil"/>
              <w:left w:val="single" w:sz="18" w:space="0" w:color="auto"/>
              <w:bottom w:val="single" w:sz="4" w:space="0" w:color="auto"/>
              <w:right w:val="single" w:sz="4" w:space="0" w:color="auto"/>
            </w:tcBorders>
            <w:shd w:val="clear" w:color="auto" w:fill="auto"/>
            <w:noWrap/>
            <w:vAlign w:val="center"/>
            <w:hideMark/>
          </w:tcPr>
          <w:p w14:paraId="082C711F" w14:textId="77777777" w:rsidR="00A47C04" w:rsidRPr="003E7F3D" w:rsidRDefault="00A47C04" w:rsidP="00FB63FD">
            <w:pPr>
              <w:jc w:val="center"/>
              <w:rPr>
                <w:rFonts w:eastAsia="Times New Roman" w:cs="Times New Roman"/>
                <w:b/>
                <w:bCs/>
                <w:color w:val="000000"/>
                <w:sz w:val="22"/>
                <w:szCs w:val="22"/>
              </w:rPr>
            </w:pPr>
            <w:r w:rsidRPr="003E7F3D">
              <w:rPr>
                <w:rFonts w:eastAsia="Times New Roman" w:cs="Times New Roman"/>
                <w:b/>
                <w:bCs/>
                <w:color w:val="000000"/>
                <w:sz w:val="22"/>
                <w:szCs w:val="22"/>
              </w:rPr>
              <w:t>L</w:t>
            </w:r>
          </w:p>
        </w:tc>
        <w:tc>
          <w:tcPr>
            <w:tcW w:w="459" w:type="pct"/>
            <w:tcBorders>
              <w:top w:val="nil"/>
              <w:left w:val="nil"/>
              <w:bottom w:val="single" w:sz="4" w:space="0" w:color="auto"/>
              <w:right w:val="single" w:sz="4" w:space="0" w:color="auto"/>
            </w:tcBorders>
            <w:shd w:val="clear" w:color="auto" w:fill="auto"/>
            <w:noWrap/>
            <w:vAlign w:val="center"/>
            <w:hideMark/>
          </w:tcPr>
          <w:p w14:paraId="2BFC631E" w14:textId="77777777" w:rsidR="00A47C04" w:rsidRPr="003E7F3D" w:rsidRDefault="00A47C04" w:rsidP="00FB63FD">
            <w:pPr>
              <w:jc w:val="center"/>
              <w:rPr>
                <w:rFonts w:eastAsia="Times New Roman" w:cs="Times New Roman"/>
                <w:b/>
                <w:bCs/>
                <w:color w:val="000000"/>
                <w:sz w:val="22"/>
                <w:szCs w:val="22"/>
              </w:rPr>
            </w:pPr>
            <w:r w:rsidRPr="003E7F3D">
              <w:rPr>
                <w:rFonts w:eastAsia="Times New Roman" w:cs="Times New Roman"/>
                <w:b/>
                <w:bCs/>
                <w:color w:val="000000"/>
                <w:sz w:val="22"/>
                <w:szCs w:val="22"/>
              </w:rPr>
              <w:t>NL</w:t>
            </w:r>
          </w:p>
        </w:tc>
        <w:tc>
          <w:tcPr>
            <w:tcW w:w="353" w:type="pct"/>
            <w:tcBorders>
              <w:top w:val="nil"/>
              <w:left w:val="nil"/>
              <w:bottom w:val="single" w:sz="4" w:space="0" w:color="auto"/>
              <w:right w:val="single" w:sz="18" w:space="0" w:color="auto"/>
            </w:tcBorders>
            <w:shd w:val="clear" w:color="auto" w:fill="auto"/>
            <w:noWrap/>
            <w:vAlign w:val="center"/>
            <w:hideMark/>
          </w:tcPr>
          <w:p w14:paraId="0C7339DD" w14:textId="77777777" w:rsidR="00A47C04" w:rsidRPr="003E7F3D" w:rsidRDefault="00A47C04" w:rsidP="00FB63FD">
            <w:pPr>
              <w:jc w:val="center"/>
              <w:rPr>
                <w:rFonts w:eastAsia="Times New Roman" w:cs="Times New Roman"/>
                <w:b/>
                <w:bCs/>
                <w:color w:val="000000"/>
                <w:sz w:val="22"/>
                <w:szCs w:val="22"/>
              </w:rPr>
            </w:pPr>
            <w:r>
              <w:rPr>
                <w:rFonts w:eastAsia="Times New Roman" w:cs="Times New Roman"/>
                <w:b/>
                <w:bCs/>
                <w:color w:val="000000"/>
                <w:sz w:val="22"/>
                <w:szCs w:val="22"/>
              </w:rPr>
              <w:t>Δ[s]</w:t>
            </w:r>
          </w:p>
        </w:tc>
        <w:tc>
          <w:tcPr>
            <w:tcW w:w="456" w:type="pct"/>
            <w:tcBorders>
              <w:top w:val="nil"/>
              <w:left w:val="single" w:sz="18" w:space="0" w:color="auto"/>
              <w:bottom w:val="single" w:sz="4" w:space="0" w:color="auto"/>
              <w:right w:val="single" w:sz="4" w:space="0" w:color="auto"/>
            </w:tcBorders>
            <w:shd w:val="clear" w:color="auto" w:fill="auto"/>
            <w:noWrap/>
            <w:vAlign w:val="center"/>
            <w:hideMark/>
          </w:tcPr>
          <w:p w14:paraId="3B7F7D19" w14:textId="77777777" w:rsidR="00A47C04" w:rsidRPr="003E7F3D" w:rsidRDefault="00A47C04" w:rsidP="00FB63FD">
            <w:pPr>
              <w:jc w:val="center"/>
              <w:rPr>
                <w:rFonts w:eastAsia="Times New Roman" w:cs="Times New Roman"/>
                <w:b/>
                <w:bCs/>
                <w:color w:val="000000"/>
                <w:sz w:val="22"/>
                <w:szCs w:val="22"/>
              </w:rPr>
            </w:pPr>
            <w:r w:rsidRPr="003E7F3D">
              <w:rPr>
                <w:rFonts w:eastAsia="Times New Roman" w:cs="Times New Roman"/>
                <w:b/>
                <w:bCs/>
                <w:color w:val="000000"/>
                <w:sz w:val="22"/>
                <w:szCs w:val="22"/>
              </w:rPr>
              <w:t>L</w:t>
            </w:r>
          </w:p>
        </w:tc>
        <w:tc>
          <w:tcPr>
            <w:tcW w:w="403" w:type="pct"/>
            <w:tcBorders>
              <w:top w:val="nil"/>
              <w:left w:val="nil"/>
              <w:bottom w:val="single" w:sz="4" w:space="0" w:color="auto"/>
              <w:right w:val="single" w:sz="4" w:space="0" w:color="auto"/>
            </w:tcBorders>
            <w:shd w:val="clear" w:color="auto" w:fill="auto"/>
            <w:noWrap/>
            <w:vAlign w:val="center"/>
            <w:hideMark/>
          </w:tcPr>
          <w:p w14:paraId="24EEE932" w14:textId="77777777" w:rsidR="00A47C04" w:rsidRPr="003E7F3D" w:rsidRDefault="00A47C04" w:rsidP="00FB63FD">
            <w:pPr>
              <w:jc w:val="center"/>
              <w:rPr>
                <w:rFonts w:eastAsia="Times New Roman" w:cs="Times New Roman"/>
                <w:b/>
                <w:bCs/>
                <w:color w:val="000000"/>
                <w:sz w:val="22"/>
                <w:szCs w:val="22"/>
              </w:rPr>
            </w:pPr>
            <w:r w:rsidRPr="003E7F3D">
              <w:rPr>
                <w:rFonts w:eastAsia="Times New Roman" w:cs="Times New Roman"/>
                <w:b/>
                <w:bCs/>
                <w:color w:val="000000"/>
                <w:sz w:val="22"/>
                <w:szCs w:val="22"/>
              </w:rPr>
              <w:t>NL</w:t>
            </w:r>
          </w:p>
        </w:tc>
        <w:tc>
          <w:tcPr>
            <w:tcW w:w="404" w:type="pct"/>
            <w:tcBorders>
              <w:top w:val="nil"/>
              <w:left w:val="nil"/>
              <w:bottom w:val="single" w:sz="4" w:space="0" w:color="auto"/>
              <w:right w:val="single" w:sz="24" w:space="0" w:color="auto"/>
            </w:tcBorders>
            <w:shd w:val="clear" w:color="auto" w:fill="auto"/>
            <w:noWrap/>
            <w:vAlign w:val="center"/>
            <w:hideMark/>
          </w:tcPr>
          <w:p w14:paraId="7C74F715" w14:textId="77777777" w:rsidR="00A47C04" w:rsidRPr="003E7F3D" w:rsidRDefault="00A47C04" w:rsidP="00FB63FD">
            <w:pPr>
              <w:jc w:val="center"/>
              <w:rPr>
                <w:rFonts w:eastAsia="Times New Roman" w:cs="Times New Roman"/>
                <w:b/>
                <w:bCs/>
                <w:color w:val="000000"/>
                <w:sz w:val="22"/>
                <w:szCs w:val="22"/>
              </w:rPr>
            </w:pPr>
            <w:r>
              <w:rPr>
                <w:rFonts w:eastAsia="Times New Roman" w:cs="Times New Roman"/>
                <w:b/>
                <w:bCs/>
                <w:color w:val="000000"/>
                <w:sz w:val="22"/>
                <w:szCs w:val="22"/>
              </w:rPr>
              <w:t>Δ[s]</w:t>
            </w:r>
          </w:p>
        </w:tc>
        <w:tc>
          <w:tcPr>
            <w:tcW w:w="403" w:type="pct"/>
            <w:tcBorders>
              <w:top w:val="nil"/>
              <w:left w:val="single" w:sz="24" w:space="0" w:color="auto"/>
              <w:bottom w:val="single" w:sz="4" w:space="0" w:color="auto"/>
              <w:right w:val="single" w:sz="4" w:space="0" w:color="auto"/>
            </w:tcBorders>
            <w:shd w:val="clear" w:color="auto" w:fill="auto"/>
            <w:noWrap/>
            <w:vAlign w:val="center"/>
            <w:hideMark/>
          </w:tcPr>
          <w:p w14:paraId="2E37CB41" w14:textId="77777777" w:rsidR="00A47C04" w:rsidRPr="003E7F3D" w:rsidRDefault="00A47C04" w:rsidP="00FB63FD">
            <w:pPr>
              <w:jc w:val="center"/>
              <w:rPr>
                <w:rFonts w:eastAsia="Times New Roman" w:cs="Times New Roman"/>
                <w:b/>
                <w:bCs/>
                <w:color w:val="000000"/>
                <w:sz w:val="22"/>
                <w:szCs w:val="22"/>
              </w:rPr>
            </w:pPr>
            <w:r w:rsidRPr="003E7F3D">
              <w:rPr>
                <w:rFonts w:eastAsia="Times New Roman" w:cs="Times New Roman"/>
                <w:b/>
                <w:bCs/>
                <w:color w:val="000000"/>
                <w:sz w:val="22"/>
                <w:szCs w:val="22"/>
              </w:rPr>
              <w:t>L</w:t>
            </w:r>
          </w:p>
        </w:tc>
        <w:tc>
          <w:tcPr>
            <w:tcW w:w="403" w:type="pct"/>
            <w:tcBorders>
              <w:top w:val="nil"/>
              <w:left w:val="nil"/>
              <w:bottom w:val="single" w:sz="4" w:space="0" w:color="auto"/>
              <w:right w:val="single" w:sz="4" w:space="0" w:color="auto"/>
            </w:tcBorders>
            <w:shd w:val="clear" w:color="auto" w:fill="auto"/>
            <w:noWrap/>
            <w:vAlign w:val="center"/>
            <w:hideMark/>
          </w:tcPr>
          <w:p w14:paraId="2D7D425F" w14:textId="77777777" w:rsidR="00A47C04" w:rsidRPr="003E7F3D" w:rsidRDefault="00A47C04" w:rsidP="00FB63FD">
            <w:pPr>
              <w:jc w:val="center"/>
              <w:rPr>
                <w:rFonts w:eastAsia="Times New Roman" w:cs="Times New Roman"/>
                <w:b/>
                <w:bCs/>
                <w:color w:val="000000"/>
                <w:sz w:val="22"/>
                <w:szCs w:val="22"/>
              </w:rPr>
            </w:pPr>
            <w:r w:rsidRPr="003E7F3D">
              <w:rPr>
                <w:rFonts w:eastAsia="Times New Roman" w:cs="Times New Roman"/>
                <w:b/>
                <w:bCs/>
                <w:color w:val="000000"/>
                <w:sz w:val="22"/>
                <w:szCs w:val="22"/>
              </w:rPr>
              <w:t>NL</w:t>
            </w:r>
          </w:p>
        </w:tc>
        <w:tc>
          <w:tcPr>
            <w:tcW w:w="557" w:type="pct"/>
            <w:tcBorders>
              <w:top w:val="nil"/>
              <w:left w:val="nil"/>
              <w:bottom w:val="single" w:sz="4" w:space="0" w:color="auto"/>
              <w:right w:val="single" w:sz="18" w:space="0" w:color="auto"/>
            </w:tcBorders>
            <w:shd w:val="clear" w:color="auto" w:fill="auto"/>
            <w:noWrap/>
            <w:vAlign w:val="center"/>
            <w:hideMark/>
          </w:tcPr>
          <w:p w14:paraId="39681479" w14:textId="77777777" w:rsidR="00A47C04" w:rsidRPr="003E7F3D" w:rsidRDefault="00A47C04" w:rsidP="00FB63FD">
            <w:pPr>
              <w:jc w:val="center"/>
              <w:rPr>
                <w:rFonts w:eastAsia="Times New Roman" w:cs="Times New Roman"/>
                <w:b/>
                <w:bCs/>
                <w:color w:val="000000"/>
                <w:sz w:val="22"/>
                <w:szCs w:val="22"/>
              </w:rPr>
            </w:pPr>
            <w:r>
              <w:rPr>
                <w:rFonts w:eastAsia="Times New Roman" w:cs="Times New Roman"/>
                <w:b/>
                <w:bCs/>
                <w:color w:val="000000"/>
                <w:sz w:val="22"/>
                <w:szCs w:val="22"/>
              </w:rPr>
              <w:t>Δ[m/​s]</w:t>
            </w:r>
          </w:p>
        </w:tc>
      </w:tr>
      <w:tr w:rsidR="00A47C04" w:rsidRPr="003E7F3D" w14:paraId="5D2E1185" w14:textId="77777777" w:rsidTr="00A47C04">
        <w:trPr>
          <w:trHeight w:val="300"/>
        </w:trPr>
        <w:tc>
          <w:tcPr>
            <w:tcW w:w="645" w:type="pct"/>
            <w:tcBorders>
              <w:top w:val="single" w:sz="4" w:space="0" w:color="auto"/>
              <w:left w:val="single" w:sz="18" w:space="0" w:color="auto"/>
              <w:bottom w:val="single" w:sz="18" w:space="0" w:color="auto"/>
              <w:right w:val="single" w:sz="4" w:space="0" w:color="auto"/>
            </w:tcBorders>
            <w:shd w:val="clear" w:color="auto" w:fill="auto"/>
            <w:noWrap/>
            <w:vAlign w:val="center"/>
            <w:hideMark/>
          </w:tcPr>
          <w:p w14:paraId="62E29586" w14:textId="763E7DB1" w:rsidR="00A47C04" w:rsidRPr="00352144" w:rsidRDefault="00A47C04" w:rsidP="00FB63FD">
            <w:pPr>
              <w:jc w:val="center"/>
              <w:rPr>
                <w:rFonts w:eastAsia="Times New Roman" w:cs="Times New Roman"/>
                <w:color w:val="000000"/>
                <w:sz w:val="22"/>
                <w:szCs w:val="22"/>
              </w:rPr>
            </w:pPr>
            <w:r>
              <w:rPr>
                <w:rFonts w:eastAsia="Times New Roman" w:cs="Times New Roman"/>
                <w:color w:val="000000"/>
                <w:sz w:val="22"/>
                <w:szCs w:val="22"/>
              </w:rPr>
              <w:t xml:space="preserve">24/40 </w:t>
            </w:r>
          </w:p>
        </w:tc>
        <w:tc>
          <w:tcPr>
            <w:tcW w:w="568" w:type="pct"/>
            <w:tcBorders>
              <w:top w:val="single" w:sz="4" w:space="0" w:color="auto"/>
              <w:left w:val="single" w:sz="4" w:space="0" w:color="auto"/>
              <w:bottom w:val="single" w:sz="18" w:space="0" w:color="auto"/>
              <w:right w:val="single" w:sz="18" w:space="0" w:color="auto"/>
            </w:tcBorders>
            <w:vAlign w:val="center"/>
          </w:tcPr>
          <w:p w14:paraId="71AC2377" w14:textId="4A0D2D35" w:rsidR="00A47C04" w:rsidRPr="00352144" w:rsidRDefault="00A47C04" w:rsidP="00A47C04">
            <w:pPr>
              <w:jc w:val="center"/>
              <w:rPr>
                <w:rFonts w:eastAsia="Times New Roman" w:cs="Times New Roman"/>
                <w:color w:val="000000"/>
                <w:sz w:val="22"/>
                <w:szCs w:val="22"/>
              </w:rPr>
            </w:pPr>
            <w:r>
              <w:rPr>
                <w:rFonts w:eastAsia="Times New Roman" w:cs="Times New Roman"/>
                <w:color w:val="000000"/>
                <w:sz w:val="22"/>
                <w:szCs w:val="22"/>
              </w:rPr>
              <w:t>10</w:t>
            </w:r>
            <w:r w:rsidRPr="00352144">
              <w:rPr>
                <w:rFonts w:eastAsia="Times New Roman" w:cs="Times New Roman"/>
                <w:color w:val="000000"/>
                <w:sz w:val="22"/>
                <w:szCs w:val="22"/>
              </w:rPr>
              <w:t>/</w:t>
            </w:r>
            <w:r>
              <w:rPr>
                <w:rFonts w:eastAsia="Times New Roman" w:cs="Times New Roman"/>
                <w:color w:val="000000"/>
                <w:sz w:val="22"/>
                <w:szCs w:val="22"/>
              </w:rPr>
              <w:t>​15</w:t>
            </w:r>
          </w:p>
        </w:tc>
        <w:tc>
          <w:tcPr>
            <w:tcW w:w="349" w:type="pct"/>
            <w:tcBorders>
              <w:top w:val="nil"/>
              <w:left w:val="single" w:sz="18" w:space="0" w:color="auto"/>
              <w:bottom w:val="single" w:sz="18" w:space="0" w:color="auto"/>
              <w:right w:val="single" w:sz="4" w:space="0" w:color="auto"/>
            </w:tcBorders>
            <w:shd w:val="clear" w:color="auto" w:fill="auto"/>
            <w:noWrap/>
            <w:vAlign w:val="center"/>
            <w:hideMark/>
          </w:tcPr>
          <w:p w14:paraId="73D9902D" w14:textId="099BD2C8" w:rsidR="00A47C04" w:rsidRPr="00352144" w:rsidRDefault="00A47C04" w:rsidP="00FB63FD">
            <w:pPr>
              <w:jc w:val="center"/>
              <w:rPr>
                <w:rFonts w:eastAsia="Times New Roman" w:cs="Times New Roman"/>
                <w:color w:val="000000"/>
                <w:sz w:val="22"/>
                <w:szCs w:val="22"/>
              </w:rPr>
            </w:pPr>
            <w:r>
              <w:rPr>
                <w:rFonts w:cs="Times New Roman"/>
                <w:color w:val="000000"/>
                <w:sz w:val="22"/>
                <w:szCs w:val="22"/>
              </w:rPr>
              <w:t>3.99</w:t>
            </w:r>
          </w:p>
        </w:tc>
        <w:tc>
          <w:tcPr>
            <w:tcW w:w="459" w:type="pct"/>
            <w:tcBorders>
              <w:top w:val="nil"/>
              <w:left w:val="nil"/>
              <w:bottom w:val="single" w:sz="18" w:space="0" w:color="auto"/>
              <w:right w:val="single" w:sz="4" w:space="0" w:color="auto"/>
            </w:tcBorders>
            <w:shd w:val="clear" w:color="auto" w:fill="auto"/>
            <w:noWrap/>
            <w:vAlign w:val="center"/>
            <w:hideMark/>
          </w:tcPr>
          <w:p w14:paraId="7C7D099A" w14:textId="05DCC5EC" w:rsidR="00A47C04" w:rsidRPr="00352144" w:rsidRDefault="00A47C04" w:rsidP="00FB63FD">
            <w:pPr>
              <w:jc w:val="center"/>
              <w:rPr>
                <w:rFonts w:eastAsia="Times New Roman" w:cs="Times New Roman"/>
                <w:color w:val="000000"/>
                <w:sz w:val="22"/>
                <w:szCs w:val="22"/>
              </w:rPr>
            </w:pPr>
            <w:r>
              <w:rPr>
                <w:rFonts w:cs="Times New Roman"/>
                <w:color w:val="000000"/>
                <w:sz w:val="22"/>
                <w:szCs w:val="22"/>
              </w:rPr>
              <w:t>4.41</w:t>
            </w:r>
          </w:p>
        </w:tc>
        <w:tc>
          <w:tcPr>
            <w:tcW w:w="353" w:type="pct"/>
            <w:tcBorders>
              <w:top w:val="nil"/>
              <w:left w:val="nil"/>
              <w:bottom w:val="single" w:sz="18" w:space="0" w:color="auto"/>
              <w:right w:val="single" w:sz="18" w:space="0" w:color="auto"/>
            </w:tcBorders>
            <w:shd w:val="clear" w:color="auto" w:fill="auto"/>
            <w:noWrap/>
            <w:vAlign w:val="center"/>
            <w:hideMark/>
          </w:tcPr>
          <w:p w14:paraId="63E65181" w14:textId="5242992F" w:rsidR="00A47C04" w:rsidRPr="00D15BF8" w:rsidRDefault="00A47C04" w:rsidP="00A47C04">
            <w:pPr>
              <w:jc w:val="center"/>
              <w:rPr>
                <w:rFonts w:eastAsia="Times New Roman" w:cs="Times New Roman"/>
                <w:b/>
                <w:color w:val="000000"/>
                <w:sz w:val="22"/>
                <w:szCs w:val="22"/>
              </w:rPr>
            </w:pPr>
            <w:r w:rsidRPr="00D15BF8">
              <w:rPr>
                <w:rFonts w:cs="Times New Roman"/>
                <w:b/>
                <w:color w:val="000000"/>
                <w:sz w:val="22"/>
                <w:szCs w:val="22"/>
              </w:rPr>
              <w:t>0.</w:t>
            </w:r>
            <w:r>
              <w:rPr>
                <w:rFonts w:cs="Times New Roman"/>
                <w:b/>
                <w:color w:val="000000"/>
                <w:sz w:val="22"/>
                <w:szCs w:val="22"/>
              </w:rPr>
              <w:t>42</w:t>
            </w:r>
          </w:p>
        </w:tc>
        <w:tc>
          <w:tcPr>
            <w:tcW w:w="456" w:type="pct"/>
            <w:tcBorders>
              <w:top w:val="nil"/>
              <w:left w:val="single" w:sz="18" w:space="0" w:color="auto"/>
              <w:bottom w:val="single" w:sz="18" w:space="0" w:color="auto"/>
              <w:right w:val="single" w:sz="4" w:space="0" w:color="auto"/>
            </w:tcBorders>
            <w:shd w:val="clear" w:color="auto" w:fill="auto"/>
            <w:noWrap/>
            <w:vAlign w:val="center"/>
            <w:hideMark/>
          </w:tcPr>
          <w:p w14:paraId="15D1A5BF" w14:textId="4749FFB1" w:rsidR="00A47C04" w:rsidRPr="00352144" w:rsidRDefault="00A47C04" w:rsidP="00FB63FD">
            <w:pPr>
              <w:jc w:val="center"/>
              <w:rPr>
                <w:rFonts w:eastAsia="Times New Roman" w:cs="Times New Roman"/>
                <w:color w:val="000000"/>
                <w:sz w:val="22"/>
                <w:szCs w:val="22"/>
              </w:rPr>
            </w:pPr>
            <w:r>
              <w:rPr>
                <w:rFonts w:cs="Times New Roman"/>
                <w:color w:val="000000"/>
                <w:sz w:val="22"/>
                <w:szCs w:val="22"/>
              </w:rPr>
              <w:t>9.11</w:t>
            </w:r>
          </w:p>
        </w:tc>
        <w:tc>
          <w:tcPr>
            <w:tcW w:w="403" w:type="pct"/>
            <w:tcBorders>
              <w:top w:val="nil"/>
              <w:left w:val="nil"/>
              <w:bottom w:val="single" w:sz="18" w:space="0" w:color="auto"/>
              <w:right w:val="single" w:sz="4" w:space="0" w:color="auto"/>
            </w:tcBorders>
            <w:shd w:val="clear" w:color="auto" w:fill="auto"/>
            <w:noWrap/>
            <w:vAlign w:val="center"/>
            <w:hideMark/>
          </w:tcPr>
          <w:p w14:paraId="26D048BC" w14:textId="5254C207" w:rsidR="00A47C04" w:rsidRPr="00352144" w:rsidRDefault="00A47C04" w:rsidP="00FB63FD">
            <w:pPr>
              <w:jc w:val="center"/>
              <w:rPr>
                <w:rFonts w:eastAsia="Times New Roman" w:cs="Times New Roman"/>
                <w:color w:val="000000"/>
                <w:sz w:val="22"/>
                <w:szCs w:val="22"/>
              </w:rPr>
            </w:pPr>
            <w:r>
              <w:rPr>
                <w:rFonts w:cs="Times New Roman"/>
                <w:color w:val="000000"/>
                <w:sz w:val="22"/>
                <w:szCs w:val="22"/>
              </w:rPr>
              <w:t>5.41</w:t>
            </w:r>
          </w:p>
        </w:tc>
        <w:tc>
          <w:tcPr>
            <w:tcW w:w="404" w:type="pct"/>
            <w:tcBorders>
              <w:top w:val="nil"/>
              <w:left w:val="nil"/>
              <w:bottom w:val="single" w:sz="18" w:space="0" w:color="auto"/>
              <w:right w:val="single" w:sz="24" w:space="0" w:color="auto"/>
            </w:tcBorders>
            <w:shd w:val="clear" w:color="auto" w:fill="auto"/>
            <w:noWrap/>
            <w:vAlign w:val="center"/>
            <w:hideMark/>
          </w:tcPr>
          <w:p w14:paraId="1F831E8E" w14:textId="76A53596" w:rsidR="00A47C04" w:rsidRPr="00D15BF8" w:rsidRDefault="00A47C04" w:rsidP="00FB63FD">
            <w:pPr>
              <w:jc w:val="center"/>
              <w:rPr>
                <w:rFonts w:eastAsia="Times New Roman" w:cs="Times New Roman"/>
                <w:b/>
                <w:color w:val="000000"/>
                <w:sz w:val="22"/>
                <w:szCs w:val="22"/>
              </w:rPr>
            </w:pPr>
            <w:r>
              <w:rPr>
                <w:rFonts w:cs="Times New Roman"/>
                <w:b/>
                <w:color w:val="000000"/>
                <w:sz w:val="22"/>
                <w:szCs w:val="22"/>
              </w:rPr>
              <w:t>3.70</w:t>
            </w:r>
          </w:p>
        </w:tc>
        <w:tc>
          <w:tcPr>
            <w:tcW w:w="403" w:type="pct"/>
            <w:tcBorders>
              <w:top w:val="nil"/>
              <w:left w:val="single" w:sz="24" w:space="0" w:color="auto"/>
              <w:bottom w:val="single" w:sz="18" w:space="0" w:color="auto"/>
              <w:right w:val="single" w:sz="4" w:space="0" w:color="auto"/>
            </w:tcBorders>
            <w:shd w:val="clear" w:color="auto" w:fill="auto"/>
            <w:noWrap/>
            <w:vAlign w:val="center"/>
            <w:hideMark/>
          </w:tcPr>
          <w:p w14:paraId="0437E14A" w14:textId="77777777" w:rsidR="00A47C04" w:rsidRPr="00352144" w:rsidRDefault="00A47C04" w:rsidP="00FB63FD">
            <w:pPr>
              <w:jc w:val="center"/>
              <w:rPr>
                <w:rFonts w:eastAsia="Times New Roman" w:cs="Times New Roman"/>
                <w:color w:val="000000"/>
                <w:sz w:val="22"/>
                <w:szCs w:val="22"/>
              </w:rPr>
            </w:pPr>
            <w:r w:rsidRPr="00352144">
              <w:rPr>
                <w:rFonts w:cs="Times New Roman"/>
                <w:color w:val="000000"/>
                <w:sz w:val="22"/>
                <w:szCs w:val="22"/>
              </w:rPr>
              <w:t>0.00</w:t>
            </w:r>
          </w:p>
        </w:tc>
        <w:tc>
          <w:tcPr>
            <w:tcW w:w="403" w:type="pct"/>
            <w:tcBorders>
              <w:top w:val="nil"/>
              <w:left w:val="nil"/>
              <w:bottom w:val="single" w:sz="18" w:space="0" w:color="auto"/>
              <w:right w:val="single" w:sz="4" w:space="0" w:color="auto"/>
            </w:tcBorders>
            <w:shd w:val="clear" w:color="auto" w:fill="auto"/>
            <w:noWrap/>
            <w:vAlign w:val="center"/>
            <w:hideMark/>
          </w:tcPr>
          <w:p w14:paraId="6ECA9418" w14:textId="77777777" w:rsidR="00A47C04" w:rsidRPr="00352144" w:rsidRDefault="00A47C04" w:rsidP="00FB63FD">
            <w:pPr>
              <w:jc w:val="center"/>
              <w:rPr>
                <w:rFonts w:eastAsia="Times New Roman" w:cs="Times New Roman"/>
                <w:color w:val="000000"/>
                <w:sz w:val="22"/>
                <w:szCs w:val="22"/>
              </w:rPr>
            </w:pPr>
            <w:r w:rsidRPr="00352144">
              <w:rPr>
                <w:rFonts w:cs="Times New Roman"/>
                <w:color w:val="000000"/>
                <w:sz w:val="22"/>
                <w:szCs w:val="22"/>
              </w:rPr>
              <w:t>0.00</w:t>
            </w:r>
          </w:p>
        </w:tc>
        <w:tc>
          <w:tcPr>
            <w:tcW w:w="557" w:type="pct"/>
            <w:tcBorders>
              <w:top w:val="nil"/>
              <w:left w:val="nil"/>
              <w:bottom w:val="single" w:sz="18" w:space="0" w:color="auto"/>
              <w:right w:val="single" w:sz="18" w:space="0" w:color="auto"/>
            </w:tcBorders>
            <w:shd w:val="clear" w:color="auto" w:fill="auto"/>
            <w:noWrap/>
            <w:vAlign w:val="center"/>
            <w:hideMark/>
          </w:tcPr>
          <w:p w14:paraId="6CA0501B" w14:textId="77777777" w:rsidR="00A47C04" w:rsidRPr="00D15BF8" w:rsidRDefault="00A47C04" w:rsidP="00FB63FD">
            <w:pPr>
              <w:jc w:val="center"/>
              <w:rPr>
                <w:rFonts w:eastAsia="Times New Roman" w:cs="Times New Roman"/>
                <w:b/>
                <w:color w:val="000000"/>
                <w:sz w:val="22"/>
                <w:szCs w:val="22"/>
              </w:rPr>
            </w:pPr>
            <w:r w:rsidRPr="00D15BF8">
              <w:rPr>
                <w:rFonts w:cs="Times New Roman"/>
                <w:b/>
                <w:color w:val="000000"/>
                <w:sz w:val="22"/>
                <w:szCs w:val="22"/>
              </w:rPr>
              <w:t>0.00</w:t>
            </w:r>
          </w:p>
        </w:tc>
      </w:tr>
    </w:tbl>
    <w:p w14:paraId="4B6302F1" w14:textId="77777777" w:rsidR="00B1217D" w:rsidRDefault="00B1217D" w:rsidP="00B1217D">
      <w:pPr>
        <w:rPr>
          <w:lang w:eastAsia="ko-KR"/>
        </w:rPr>
      </w:pPr>
    </w:p>
    <w:p w14:paraId="3074B969" w14:textId="3DF29842" w:rsidR="00B1217D" w:rsidRDefault="00B1217D" w:rsidP="00B1217D">
      <w:pPr>
        <w:pStyle w:val="Heading5"/>
        <w:rPr>
          <w:lang w:eastAsia="ko-KR"/>
        </w:rPr>
      </w:pPr>
      <w:r>
        <w:rPr>
          <w:lang w:eastAsia="ko-KR"/>
        </w:rPr>
        <w:lastRenderedPageBreak/>
        <w:t>Fee</w:t>
      </w:r>
      <w:r w:rsidR="00FD4B44">
        <w:rPr>
          <w:lang w:eastAsia="ko-KR"/>
        </w:rPr>
        <w:t>d-Forward Compensation</w:t>
      </w:r>
    </w:p>
    <w:p w14:paraId="395C5840" w14:textId="33B19DF5" w:rsidR="00B1217D" w:rsidRPr="00433A57" w:rsidRDefault="005E320E" w:rsidP="005E320E">
      <w:pPr>
        <w:pStyle w:val="AllParagraph"/>
        <w:rPr>
          <w:lang w:eastAsia="ko-KR"/>
        </w:rPr>
      </w:pPr>
      <w:r>
        <w:rPr>
          <w:lang w:eastAsia="ko-KR"/>
        </w:rPr>
        <w:t>The</w:t>
      </w:r>
      <w:r w:rsidR="00B1217D">
        <w:rPr>
          <w:lang w:eastAsia="ko-KR"/>
        </w:rPr>
        <w:t xml:space="preserve"> </w:t>
      </w:r>
      <w:r>
        <w:rPr>
          <w:lang w:eastAsia="ko-KR"/>
        </w:rPr>
        <w:t xml:space="preserve">KF-USV </w:t>
      </w:r>
      <w:r w:rsidR="00B1217D">
        <w:rPr>
          <w:lang w:eastAsia="ko-KR"/>
        </w:rPr>
        <w:t>was tested with and without the use of a feed-forward term.</w:t>
      </w:r>
      <w:r>
        <w:rPr>
          <w:lang w:eastAsia="ko-KR"/>
        </w:rPr>
        <w:t xml:space="preserve">  This term’s relationship is identical to the simulation model and is presented again in Equation (11).</w:t>
      </w:r>
      <w:r w:rsidR="00B1217D">
        <w:rPr>
          <w:lang w:eastAsia="ko-KR"/>
        </w:rPr>
        <w:t xml:space="preserve"> </w:t>
      </w:r>
    </w:p>
    <w:p w14:paraId="24627572" w14:textId="672B0661" w:rsidR="00B1217D" w:rsidRDefault="00B1217D" w:rsidP="005E320E">
      <w:pPr>
        <w:pStyle w:val="MTDisplayEquation"/>
        <w:rPr>
          <w:lang w:eastAsia="ko-KR"/>
        </w:rPr>
      </w:pPr>
      <w:r>
        <w:rPr>
          <w:lang w:eastAsia="ko-KR"/>
        </w:rPr>
        <w:tab/>
      </w:r>
      <w:r w:rsidRPr="00433A57">
        <w:rPr>
          <w:position w:val="-18"/>
          <w:lang w:eastAsia="ko-KR"/>
        </w:rPr>
        <w:object w:dxaOrig="3220" w:dyaOrig="480" w14:anchorId="52F46078">
          <v:shape id="_x0000_i1084" type="#_x0000_t75" style="width:160.3pt;height:23.75pt" o:ole="">
            <v:imagedata r:id="rId139" o:title=""/>
          </v:shape>
          <o:OLEObject Type="Embed" ProgID="Equation.DSMT4" ShapeID="_x0000_i1084" DrawAspect="Content" ObjectID="_1587989631" r:id="rId166"/>
        </w:object>
      </w:r>
      <w:r>
        <w:rPr>
          <w:lang w:eastAsia="ko-KR"/>
        </w:rPr>
        <w:t xml:space="preserve"> </w:t>
      </w:r>
      <w:r>
        <w:rPr>
          <w:lang w:eastAsia="ko-KR"/>
        </w:rPr>
        <w:tab/>
      </w:r>
      <w:r>
        <w:rPr>
          <w:lang w:eastAsia="ko-KR"/>
        </w:rPr>
        <w:fldChar w:fldCharType="begin"/>
      </w:r>
      <w:r>
        <w:rPr>
          <w:lang w:eastAsia="ko-KR"/>
        </w:rPr>
        <w:instrText xml:space="preserve"> MACROBUTTON MTPlaceRef \* MERGEFORMAT </w:instrText>
      </w:r>
      <w:r>
        <w:rPr>
          <w:lang w:eastAsia="ko-KR"/>
        </w:rPr>
        <w:fldChar w:fldCharType="begin"/>
      </w:r>
      <w:r>
        <w:rPr>
          <w:lang w:eastAsia="ko-KR"/>
        </w:rPr>
        <w:instrText xml:space="preserve"> SEQ MTEqn \h \* MERGEFORMAT </w:instrText>
      </w:r>
      <w:r>
        <w:rPr>
          <w:lang w:eastAsia="ko-KR"/>
        </w:rPr>
        <w:fldChar w:fldCharType="end"/>
      </w:r>
      <w:r>
        <w:rPr>
          <w:lang w:eastAsia="ko-KR"/>
        </w:rPr>
        <w:instrText>(</w:instrText>
      </w:r>
      <w:r>
        <w:rPr>
          <w:lang w:eastAsia="ko-KR"/>
        </w:rPr>
        <w:fldChar w:fldCharType="begin"/>
      </w:r>
      <w:r>
        <w:rPr>
          <w:lang w:eastAsia="ko-KR"/>
        </w:rPr>
        <w:instrText xml:space="preserve"> SEQ MTEqn \c \* Arabic \* MERGEFORMAT </w:instrText>
      </w:r>
      <w:r>
        <w:rPr>
          <w:lang w:eastAsia="ko-KR"/>
        </w:rPr>
        <w:fldChar w:fldCharType="separate"/>
      </w:r>
      <w:r w:rsidR="005E320E">
        <w:rPr>
          <w:noProof/>
          <w:lang w:eastAsia="ko-KR"/>
        </w:rPr>
        <w:instrText>11</w:instrText>
      </w:r>
      <w:r>
        <w:rPr>
          <w:lang w:eastAsia="ko-KR"/>
        </w:rPr>
        <w:fldChar w:fldCharType="end"/>
      </w:r>
      <w:r>
        <w:rPr>
          <w:lang w:eastAsia="ko-KR"/>
        </w:rPr>
        <w:instrText>)</w:instrText>
      </w:r>
      <w:r>
        <w:rPr>
          <w:lang w:eastAsia="ko-KR"/>
        </w:rPr>
        <w:fldChar w:fldCharType="end"/>
      </w:r>
    </w:p>
    <w:p w14:paraId="374E66D7" w14:textId="06CCA98A" w:rsidR="005E320E" w:rsidRDefault="005E320E" w:rsidP="005E320E">
      <w:pPr>
        <w:pStyle w:val="AllParagraph"/>
      </w:pPr>
      <w:r>
        <w:rPr>
          <w:lang w:eastAsia="ko-KR"/>
        </w:rPr>
        <w:t xml:space="preserve">The basis of comparison for this testing is the non-linear thrust </w:t>
      </w:r>
      <w:r w:rsidR="00B1217D">
        <w:rPr>
          <w:lang w:eastAsia="ko-KR"/>
        </w:rPr>
        <w:t>m</w:t>
      </w:r>
      <w:r>
        <w:rPr>
          <w:lang w:eastAsia="ko-KR"/>
        </w:rPr>
        <w:t xml:space="preserve">odel approximation. </w:t>
      </w:r>
      <w:r w:rsidR="00B1217D">
        <w:rPr>
          <w:lang w:eastAsia="ko-KR"/>
        </w:rPr>
        <w:t>In addition to observing the step-response and accompanying characteristics, the integrator’s effort was also recorded for analyzing effect of integrator wind-up</w:t>
      </w:r>
      <w:r>
        <w:rPr>
          <w:lang w:eastAsia="ko-KR"/>
        </w:rPr>
        <w:t xml:space="preserve"> similar to the simulation-based testing</w:t>
      </w:r>
      <w:r w:rsidR="00B1217D">
        <w:rPr>
          <w:lang w:eastAsia="ko-KR"/>
        </w:rPr>
        <w:t xml:space="preserve">. </w:t>
      </w:r>
      <w:r>
        <w:rPr>
          <w:lang w:eastAsia="ko-KR"/>
        </w:rPr>
        <w:t xml:space="preserve">Figure 42 and Table 21 present the results of the tuned response for each system </w:t>
      </w:r>
      <w:r>
        <w:t xml:space="preserve">graphically and in the form of key performance characteristics.  </w:t>
      </w:r>
      <w:r w:rsidR="00B1217D">
        <w:t xml:space="preserve">From these </w:t>
      </w:r>
      <w:r>
        <w:t>results we observe the following:</w:t>
      </w:r>
    </w:p>
    <w:p w14:paraId="7490C2DC" w14:textId="4FBA0D6A" w:rsidR="006239E0" w:rsidRDefault="00FB63FD" w:rsidP="007831DE">
      <w:pPr>
        <w:pStyle w:val="ListNumber"/>
        <w:numPr>
          <w:ilvl w:val="0"/>
          <w:numId w:val="24"/>
        </w:numPr>
      </w:pPr>
      <w:r>
        <w:t xml:space="preserve">The feed-forward compensation provides significant improvement in rise time. This can be expected based on its’ instantaneous thrust command boost based on set-point to the motor control unit. </w:t>
      </w:r>
    </w:p>
    <w:p w14:paraId="2FA17E7D" w14:textId="454D1DC2" w:rsidR="00FB63FD" w:rsidRDefault="00FB63FD" w:rsidP="007831DE">
      <w:pPr>
        <w:pStyle w:val="ListNumber"/>
        <w:numPr>
          <w:ilvl w:val="0"/>
          <w:numId w:val="24"/>
        </w:numPr>
      </w:pPr>
      <w:r>
        <w:t xml:space="preserve">The feed-forward did over-compensate and produce significant overshoot but with limited time for tuning; could have been minimized through refinement. </w:t>
      </w:r>
    </w:p>
    <w:p w14:paraId="3A7B795D" w14:textId="46585C06" w:rsidR="00FB63FD" w:rsidRDefault="00FB63FD" w:rsidP="007831DE">
      <w:pPr>
        <w:pStyle w:val="ListNumber"/>
        <w:numPr>
          <w:ilvl w:val="0"/>
          <w:numId w:val="24"/>
        </w:numPr>
      </w:pPr>
      <w:r>
        <w:t xml:space="preserve">The integrator for the feed-forward compensation produced results attempting to minimize the impact of the rest of the controller’s effort. </w:t>
      </w:r>
    </w:p>
    <w:p w14:paraId="749FCE5C" w14:textId="6ABE64CE" w:rsidR="00B1217D" w:rsidRDefault="00B1217D" w:rsidP="00B1217D">
      <w:pPr>
        <w:pStyle w:val="TableTitle"/>
        <w:rPr>
          <w:lang w:eastAsia="ko-KR"/>
        </w:rPr>
      </w:pPr>
      <w:bookmarkStart w:id="136" w:name="_Toc514246869"/>
      <w:r>
        <w:rPr>
          <w:lang w:eastAsia="ko-KR"/>
        </w:rPr>
        <w:t xml:space="preserve">Optimized </w:t>
      </w:r>
      <w:r w:rsidR="00FD4B44">
        <w:rPr>
          <w:lang w:eastAsia="ko-KR"/>
        </w:rPr>
        <w:t xml:space="preserve">Experimental </w:t>
      </w:r>
      <w:r>
        <w:rPr>
          <w:lang w:eastAsia="ko-KR"/>
        </w:rPr>
        <w:t>Performance Characteristics—Low-Speed Control—Feed-Forward Compensation</w:t>
      </w:r>
      <w:bookmarkEnd w:id="136"/>
    </w:p>
    <w:tbl>
      <w:tblPr>
        <w:tblW w:w="5170" w:type="pct"/>
        <w:tblLayout w:type="fixed"/>
        <w:tblLook w:val="04A0" w:firstRow="1" w:lastRow="0" w:firstColumn="1" w:lastColumn="0" w:noHBand="0" w:noVBand="1"/>
      </w:tblPr>
      <w:tblGrid>
        <w:gridCol w:w="1147"/>
        <w:gridCol w:w="1017"/>
        <w:gridCol w:w="620"/>
        <w:gridCol w:w="816"/>
        <w:gridCol w:w="627"/>
        <w:gridCol w:w="810"/>
        <w:gridCol w:w="716"/>
        <w:gridCol w:w="718"/>
        <w:gridCol w:w="716"/>
        <w:gridCol w:w="716"/>
        <w:gridCol w:w="983"/>
      </w:tblGrid>
      <w:tr w:rsidR="00B1217D" w:rsidRPr="003E7F3D" w14:paraId="1D2CF46B" w14:textId="77777777" w:rsidTr="00FD4B44">
        <w:trPr>
          <w:trHeight w:val="300"/>
        </w:trPr>
        <w:tc>
          <w:tcPr>
            <w:tcW w:w="1217" w:type="pct"/>
            <w:gridSpan w:val="2"/>
            <w:tcBorders>
              <w:top w:val="single" w:sz="18" w:space="0" w:color="auto"/>
              <w:left w:val="single" w:sz="18" w:space="0" w:color="auto"/>
              <w:bottom w:val="single" w:sz="4" w:space="0" w:color="auto"/>
              <w:right w:val="single" w:sz="18" w:space="0" w:color="auto"/>
            </w:tcBorders>
            <w:vAlign w:val="center"/>
          </w:tcPr>
          <w:p w14:paraId="31BC86F0" w14:textId="77777777" w:rsidR="00B1217D" w:rsidRPr="003E7F3D" w:rsidRDefault="00B1217D" w:rsidP="00FB63FD">
            <w:pPr>
              <w:jc w:val="center"/>
              <w:rPr>
                <w:rFonts w:eastAsia="Times New Roman" w:cs="Times New Roman"/>
                <w:b/>
                <w:bCs/>
                <w:color w:val="000000"/>
                <w:sz w:val="22"/>
                <w:szCs w:val="22"/>
              </w:rPr>
            </w:pPr>
            <w:r>
              <w:rPr>
                <w:rFonts w:eastAsia="Times New Roman" w:cs="Times New Roman"/>
                <w:b/>
                <w:bCs/>
                <w:color w:val="000000"/>
                <w:sz w:val="22"/>
                <w:szCs w:val="22"/>
              </w:rPr>
              <w:t>Gains</w:t>
            </w:r>
          </w:p>
        </w:tc>
        <w:tc>
          <w:tcPr>
            <w:tcW w:w="1161" w:type="pct"/>
            <w:gridSpan w:val="3"/>
            <w:tcBorders>
              <w:top w:val="single" w:sz="18" w:space="0" w:color="auto"/>
              <w:left w:val="single" w:sz="18" w:space="0" w:color="auto"/>
              <w:bottom w:val="single" w:sz="4" w:space="0" w:color="auto"/>
              <w:right w:val="single" w:sz="18" w:space="0" w:color="auto"/>
            </w:tcBorders>
            <w:shd w:val="clear" w:color="auto" w:fill="auto"/>
            <w:noWrap/>
            <w:vAlign w:val="center"/>
            <w:hideMark/>
          </w:tcPr>
          <w:p w14:paraId="28916973" w14:textId="77777777" w:rsidR="00B1217D" w:rsidRPr="003E7F3D" w:rsidRDefault="00B1217D" w:rsidP="00FB63FD">
            <w:pPr>
              <w:jc w:val="center"/>
              <w:rPr>
                <w:rFonts w:eastAsia="Times New Roman" w:cs="Times New Roman"/>
                <w:b/>
                <w:bCs/>
                <w:color w:val="000000"/>
                <w:sz w:val="22"/>
                <w:szCs w:val="22"/>
              </w:rPr>
            </w:pPr>
            <w:r>
              <w:rPr>
                <w:rFonts w:eastAsia="Times New Roman" w:cs="Times New Roman"/>
                <w:b/>
                <w:bCs/>
                <w:i/>
                <w:color w:val="000000"/>
                <w:sz w:val="22"/>
                <w:szCs w:val="22"/>
              </w:rPr>
              <w:t xml:space="preserve">Rise Time, </w:t>
            </w:r>
            <w:r w:rsidRPr="00606274">
              <w:rPr>
                <w:rFonts w:eastAsia="Times New Roman" w:cs="Times New Roman"/>
                <w:b/>
                <w:bCs/>
                <w:i/>
                <w:color w:val="000000"/>
                <w:sz w:val="22"/>
                <w:szCs w:val="22"/>
              </w:rPr>
              <w:t>T</w:t>
            </w:r>
            <w:r w:rsidRPr="00606274">
              <w:rPr>
                <w:rFonts w:eastAsia="Times New Roman" w:cs="Times New Roman"/>
                <w:b/>
                <w:bCs/>
                <w:i/>
                <w:color w:val="000000"/>
                <w:sz w:val="22"/>
                <w:szCs w:val="22"/>
                <w:vertAlign w:val="subscript"/>
              </w:rPr>
              <w:t>R</w:t>
            </w:r>
            <w:r w:rsidRPr="003E7F3D">
              <w:rPr>
                <w:rFonts w:eastAsia="Times New Roman" w:cs="Times New Roman"/>
                <w:b/>
                <w:bCs/>
                <w:color w:val="000000"/>
                <w:sz w:val="22"/>
                <w:szCs w:val="22"/>
              </w:rPr>
              <w:t xml:space="preserve"> [s]</w:t>
            </w:r>
          </w:p>
        </w:tc>
        <w:tc>
          <w:tcPr>
            <w:tcW w:w="1263" w:type="pct"/>
            <w:gridSpan w:val="3"/>
            <w:tcBorders>
              <w:top w:val="single" w:sz="18" w:space="0" w:color="auto"/>
              <w:left w:val="single" w:sz="18" w:space="0" w:color="auto"/>
              <w:bottom w:val="single" w:sz="4" w:space="0" w:color="auto"/>
              <w:right w:val="single" w:sz="24" w:space="0" w:color="auto"/>
            </w:tcBorders>
            <w:shd w:val="clear" w:color="auto" w:fill="auto"/>
            <w:noWrap/>
            <w:vAlign w:val="center"/>
            <w:hideMark/>
          </w:tcPr>
          <w:p w14:paraId="6D872675" w14:textId="77777777" w:rsidR="00B1217D" w:rsidRPr="003E7F3D" w:rsidRDefault="00B1217D" w:rsidP="00FB63FD">
            <w:pPr>
              <w:jc w:val="center"/>
              <w:rPr>
                <w:rFonts w:eastAsia="Times New Roman" w:cs="Times New Roman"/>
                <w:b/>
                <w:bCs/>
                <w:color w:val="000000"/>
                <w:sz w:val="22"/>
                <w:szCs w:val="22"/>
              </w:rPr>
            </w:pPr>
            <w:r w:rsidRPr="00606274">
              <w:rPr>
                <w:rFonts w:eastAsia="Times New Roman" w:cs="Times New Roman"/>
                <w:b/>
                <w:bCs/>
                <w:i/>
                <w:color w:val="000000"/>
                <w:sz w:val="22"/>
                <w:szCs w:val="22"/>
              </w:rPr>
              <w:t>Settling Time, T</w:t>
            </w:r>
            <w:r w:rsidRPr="00606274">
              <w:rPr>
                <w:rFonts w:eastAsia="Times New Roman" w:cs="Times New Roman"/>
                <w:b/>
                <w:bCs/>
                <w:i/>
                <w:color w:val="000000"/>
                <w:sz w:val="22"/>
                <w:szCs w:val="22"/>
                <w:vertAlign w:val="subscript"/>
              </w:rPr>
              <w:t>S</w:t>
            </w:r>
            <w:r w:rsidRPr="003E7F3D">
              <w:rPr>
                <w:rFonts w:eastAsia="Times New Roman" w:cs="Times New Roman"/>
                <w:b/>
                <w:bCs/>
                <w:color w:val="000000"/>
                <w:sz w:val="22"/>
                <w:szCs w:val="22"/>
                <w:vertAlign w:val="subscript"/>
              </w:rPr>
              <w:t xml:space="preserve"> </w:t>
            </w:r>
            <w:r w:rsidRPr="003E7F3D">
              <w:rPr>
                <w:rFonts w:eastAsia="Times New Roman" w:cs="Times New Roman"/>
                <w:b/>
                <w:bCs/>
                <w:color w:val="000000"/>
                <w:sz w:val="22"/>
                <w:szCs w:val="22"/>
              </w:rPr>
              <w:t>[s]</w:t>
            </w:r>
          </w:p>
        </w:tc>
        <w:tc>
          <w:tcPr>
            <w:tcW w:w="1360" w:type="pct"/>
            <w:gridSpan w:val="3"/>
            <w:tcBorders>
              <w:top w:val="single" w:sz="18" w:space="0" w:color="auto"/>
              <w:left w:val="single" w:sz="24" w:space="0" w:color="auto"/>
              <w:bottom w:val="single" w:sz="4" w:space="0" w:color="auto"/>
              <w:right w:val="single" w:sz="18" w:space="0" w:color="auto"/>
            </w:tcBorders>
            <w:shd w:val="clear" w:color="auto" w:fill="auto"/>
            <w:noWrap/>
            <w:vAlign w:val="center"/>
            <w:hideMark/>
          </w:tcPr>
          <w:p w14:paraId="74DB53DB" w14:textId="77777777" w:rsidR="00B1217D" w:rsidRPr="003E7F3D" w:rsidRDefault="00B1217D" w:rsidP="00FB63FD">
            <w:pPr>
              <w:jc w:val="center"/>
              <w:rPr>
                <w:rFonts w:eastAsia="Times New Roman" w:cs="Times New Roman"/>
                <w:b/>
                <w:bCs/>
                <w:color w:val="000000"/>
                <w:sz w:val="22"/>
                <w:szCs w:val="22"/>
              </w:rPr>
            </w:pPr>
            <w:r>
              <w:rPr>
                <w:rFonts w:eastAsia="Times New Roman" w:cs="Times New Roman"/>
                <w:b/>
                <w:bCs/>
                <w:i/>
                <w:color w:val="000000"/>
                <w:sz w:val="22"/>
                <w:szCs w:val="22"/>
              </w:rPr>
              <w:t>Steady State Error [m/​s]</w:t>
            </w:r>
          </w:p>
        </w:tc>
      </w:tr>
      <w:tr w:rsidR="00FD4B44" w:rsidRPr="003E7F3D" w14:paraId="50EB82DC" w14:textId="77777777" w:rsidTr="00FD4B44">
        <w:trPr>
          <w:trHeight w:val="300"/>
        </w:trPr>
        <w:tc>
          <w:tcPr>
            <w:tcW w:w="645" w:type="pct"/>
            <w:tcBorders>
              <w:top w:val="single" w:sz="4" w:space="0" w:color="auto"/>
              <w:left w:val="single" w:sz="18" w:space="0" w:color="auto"/>
              <w:bottom w:val="single" w:sz="4" w:space="0" w:color="auto"/>
              <w:right w:val="single" w:sz="4" w:space="0" w:color="auto"/>
            </w:tcBorders>
            <w:shd w:val="clear" w:color="auto" w:fill="auto"/>
            <w:noWrap/>
            <w:vAlign w:val="center"/>
            <w:hideMark/>
          </w:tcPr>
          <w:p w14:paraId="4BD19D78" w14:textId="77777777" w:rsidR="00FD4B44" w:rsidRDefault="00FD4B44" w:rsidP="00FB63FD">
            <w:pPr>
              <w:jc w:val="center"/>
              <w:rPr>
                <w:rFonts w:eastAsia="Times New Roman" w:cs="Times New Roman"/>
                <w:b/>
                <w:bCs/>
                <w:color w:val="000000"/>
                <w:sz w:val="22"/>
                <w:szCs w:val="22"/>
              </w:rPr>
            </w:pPr>
            <w:r w:rsidRPr="003E7F3D">
              <w:rPr>
                <w:rFonts w:eastAsia="Times New Roman" w:cs="Times New Roman"/>
                <w:b/>
                <w:bCs/>
                <w:color w:val="000000"/>
                <w:sz w:val="22"/>
                <w:szCs w:val="22"/>
              </w:rPr>
              <w:t>Kp</w:t>
            </w:r>
          </w:p>
          <w:p w14:paraId="60A96A16" w14:textId="23E960F2" w:rsidR="00FD4B44" w:rsidRPr="003E7F3D" w:rsidRDefault="00FD4B44" w:rsidP="00FB63FD">
            <w:pPr>
              <w:jc w:val="center"/>
              <w:rPr>
                <w:rFonts w:eastAsia="Times New Roman" w:cs="Times New Roman"/>
                <w:b/>
                <w:bCs/>
                <w:color w:val="000000"/>
                <w:sz w:val="22"/>
                <w:szCs w:val="22"/>
              </w:rPr>
            </w:pPr>
            <w:r>
              <w:rPr>
                <w:rFonts w:eastAsia="Times New Roman" w:cs="Times New Roman"/>
                <w:bCs/>
                <w:color w:val="000000"/>
                <w:sz w:val="18"/>
                <w:szCs w:val="18"/>
              </w:rPr>
              <w:t>(NF/​FF</w:t>
            </w:r>
            <w:r w:rsidRPr="00352144">
              <w:rPr>
                <w:rFonts w:eastAsia="Times New Roman" w:cs="Times New Roman"/>
                <w:bCs/>
                <w:color w:val="000000"/>
                <w:sz w:val="18"/>
                <w:szCs w:val="18"/>
              </w:rPr>
              <w:t>)</w:t>
            </w:r>
          </w:p>
        </w:tc>
        <w:tc>
          <w:tcPr>
            <w:tcW w:w="571" w:type="pct"/>
            <w:tcBorders>
              <w:top w:val="single" w:sz="4" w:space="0" w:color="auto"/>
              <w:left w:val="single" w:sz="4" w:space="0" w:color="auto"/>
              <w:bottom w:val="single" w:sz="4" w:space="0" w:color="auto"/>
              <w:right w:val="single" w:sz="18" w:space="0" w:color="auto"/>
            </w:tcBorders>
            <w:vAlign w:val="center"/>
          </w:tcPr>
          <w:p w14:paraId="44FD951C" w14:textId="77777777" w:rsidR="00FD4B44" w:rsidRDefault="00FD4B44" w:rsidP="00FB63FD">
            <w:pPr>
              <w:jc w:val="center"/>
              <w:rPr>
                <w:rFonts w:eastAsia="Times New Roman" w:cs="Times New Roman"/>
                <w:b/>
                <w:bCs/>
                <w:color w:val="000000"/>
                <w:sz w:val="22"/>
                <w:szCs w:val="22"/>
              </w:rPr>
            </w:pPr>
            <w:r>
              <w:rPr>
                <w:rFonts w:eastAsia="Times New Roman" w:cs="Times New Roman"/>
                <w:b/>
                <w:bCs/>
                <w:color w:val="000000"/>
                <w:sz w:val="22"/>
                <w:szCs w:val="22"/>
              </w:rPr>
              <w:t>Ki</w:t>
            </w:r>
          </w:p>
          <w:p w14:paraId="4EDD5FB3" w14:textId="519E1BE7" w:rsidR="00FD4B44" w:rsidRPr="00FD4B44" w:rsidRDefault="00FD4B44" w:rsidP="00FD4B44">
            <w:pPr>
              <w:jc w:val="center"/>
              <w:rPr>
                <w:rFonts w:eastAsia="Times New Roman" w:cs="Times New Roman"/>
                <w:bCs/>
                <w:color w:val="000000"/>
                <w:sz w:val="18"/>
                <w:szCs w:val="18"/>
              </w:rPr>
            </w:pPr>
            <w:r>
              <w:rPr>
                <w:rFonts w:eastAsia="Times New Roman" w:cs="Times New Roman"/>
                <w:bCs/>
                <w:color w:val="000000"/>
                <w:sz w:val="18"/>
                <w:szCs w:val="18"/>
              </w:rPr>
              <w:t>(NF/​FF</w:t>
            </w:r>
            <w:r w:rsidRPr="00352144">
              <w:rPr>
                <w:rFonts w:eastAsia="Times New Roman" w:cs="Times New Roman"/>
                <w:bCs/>
                <w:color w:val="000000"/>
                <w:sz w:val="18"/>
                <w:szCs w:val="18"/>
              </w:rPr>
              <w:t>)</w:t>
            </w:r>
          </w:p>
        </w:tc>
        <w:tc>
          <w:tcPr>
            <w:tcW w:w="349" w:type="pct"/>
            <w:tcBorders>
              <w:top w:val="nil"/>
              <w:left w:val="single" w:sz="18" w:space="0" w:color="auto"/>
              <w:bottom w:val="single" w:sz="4" w:space="0" w:color="auto"/>
              <w:right w:val="single" w:sz="4" w:space="0" w:color="auto"/>
            </w:tcBorders>
            <w:shd w:val="clear" w:color="auto" w:fill="auto"/>
            <w:noWrap/>
            <w:vAlign w:val="center"/>
            <w:hideMark/>
          </w:tcPr>
          <w:p w14:paraId="1DAD2454" w14:textId="77777777" w:rsidR="00FD4B44" w:rsidRPr="003E7F3D" w:rsidRDefault="00FD4B44" w:rsidP="00FB63FD">
            <w:pPr>
              <w:jc w:val="center"/>
              <w:rPr>
                <w:rFonts w:eastAsia="Times New Roman" w:cs="Times New Roman"/>
                <w:b/>
                <w:bCs/>
                <w:color w:val="000000"/>
                <w:sz w:val="22"/>
                <w:szCs w:val="22"/>
              </w:rPr>
            </w:pPr>
            <w:r>
              <w:rPr>
                <w:rFonts w:eastAsia="Times New Roman" w:cs="Times New Roman"/>
                <w:b/>
                <w:bCs/>
                <w:color w:val="000000"/>
                <w:sz w:val="22"/>
                <w:szCs w:val="22"/>
              </w:rPr>
              <w:t>NF</w:t>
            </w:r>
          </w:p>
        </w:tc>
        <w:tc>
          <w:tcPr>
            <w:tcW w:w="459" w:type="pct"/>
            <w:tcBorders>
              <w:top w:val="nil"/>
              <w:left w:val="nil"/>
              <w:bottom w:val="single" w:sz="4" w:space="0" w:color="auto"/>
              <w:right w:val="single" w:sz="4" w:space="0" w:color="auto"/>
            </w:tcBorders>
            <w:shd w:val="clear" w:color="auto" w:fill="auto"/>
            <w:noWrap/>
            <w:vAlign w:val="center"/>
            <w:hideMark/>
          </w:tcPr>
          <w:p w14:paraId="16577D3D" w14:textId="77777777" w:rsidR="00FD4B44" w:rsidRPr="003E7F3D" w:rsidRDefault="00FD4B44" w:rsidP="00FB63FD">
            <w:pPr>
              <w:jc w:val="center"/>
              <w:rPr>
                <w:rFonts w:eastAsia="Times New Roman" w:cs="Times New Roman"/>
                <w:b/>
                <w:bCs/>
                <w:color w:val="000000"/>
                <w:sz w:val="22"/>
                <w:szCs w:val="22"/>
              </w:rPr>
            </w:pPr>
            <w:r>
              <w:rPr>
                <w:rFonts w:eastAsia="Times New Roman" w:cs="Times New Roman"/>
                <w:b/>
                <w:bCs/>
                <w:color w:val="000000"/>
                <w:sz w:val="22"/>
                <w:szCs w:val="22"/>
              </w:rPr>
              <w:t>FF</w:t>
            </w:r>
          </w:p>
        </w:tc>
        <w:tc>
          <w:tcPr>
            <w:tcW w:w="353" w:type="pct"/>
            <w:tcBorders>
              <w:top w:val="nil"/>
              <w:left w:val="nil"/>
              <w:bottom w:val="single" w:sz="4" w:space="0" w:color="auto"/>
              <w:right w:val="single" w:sz="18" w:space="0" w:color="auto"/>
            </w:tcBorders>
            <w:shd w:val="clear" w:color="auto" w:fill="auto"/>
            <w:noWrap/>
            <w:vAlign w:val="center"/>
            <w:hideMark/>
          </w:tcPr>
          <w:p w14:paraId="356C5504" w14:textId="77777777" w:rsidR="00FD4B44" w:rsidRPr="003E7F3D" w:rsidRDefault="00FD4B44" w:rsidP="00FB63FD">
            <w:pPr>
              <w:jc w:val="center"/>
              <w:rPr>
                <w:rFonts w:eastAsia="Times New Roman" w:cs="Times New Roman"/>
                <w:b/>
                <w:bCs/>
                <w:color w:val="000000"/>
                <w:sz w:val="22"/>
                <w:szCs w:val="22"/>
              </w:rPr>
            </w:pPr>
            <w:r>
              <w:rPr>
                <w:rFonts w:eastAsia="Times New Roman" w:cs="Times New Roman"/>
                <w:b/>
                <w:bCs/>
                <w:color w:val="000000"/>
                <w:sz w:val="22"/>
                <w:szCs w:val="22"/>
              </w:rPr>
              <w:t>Δ[s]</w:t>
            </w:r>
          </w:p>
        </w:tc>
        <w:tc>
          <w:tcPr>
            <w:tcW w:w="456" w:type="pct"/>
            <w:tcBorders>
              <w:top w:val="nil"/>
              <w:left w:val="single" w:sz="18" w:space="0" w:color="auto"/>
              <w:bottom w:val="single" w:sz="4" w:space="0" w:color="auto"/>
              <w:right w:val="single" w:sz="4" w:space="0" w:color="auto"/>
            </w:tcBorders>
            <w:shd w:val="clear" w:color="auto" w:fill="auto"/>
            <w:noWrap/>
            <w:vAlign w:val="center"/>
            <w:hideMark/>
          </w:tcPr>
          <w:p w14:paraId="18065BB6" w14:textId="77777777" w:rsidR="00FD4B44" w:rsidRPr="003E7F3D" w:rsidRDefault="00FD4B44" w:rsidP="00FB63FD">
            <w:pPr>
              <w:jc w:val="center"/>
              <w:rPr>
                <w:rFonts w:eastAsia="Times New Roman" w:cs="Times New Roman"/>
                <w:b/>
                <w:bCs/>
                <w:color w:val="000000"/>
                <w:sz w:val="22"/>
                <w:szCs w:val="22"/>
              </w:rPr>
            </w:pPr>
            <w:r>
              <w:rPr>
                <w:rFonts w:eastAsia="Times New Roman" w:cs="Times New Roman"/>
                <w:b/>
                <w:bCs/>
                <w:color w:val="000000"/>
                <w:sz w:val="22"/>
                <w:szCs w:val="22"/>
              </w:rPr>
              <w:t>NF</w:t>
            </w:r>
          </w:p>
        </w:tc>
        <w:tc>
          <w:tcPr>
            <w:tcW w:w="403" w:type="pct"/>
            <w:tcBorders>
              <w:top w:val="nil"/>
              <w:left w:val="nil"/>
              <w:bottom w:val="single" w:sz="4" w:space="0" w:color="auto"/>
              <w:right w:val="single" w:sz="4" w:space="0" w:color="auto"/>
            </w:tcBorders>
            <w:shd w:val="clear" w:color="auto" w:fill="auto"/>
            <w:noWrap/>
            <w:vAlign w:val="center"/>
            <w:hideMark/>
          </w:tcPr>
          <w:p w14:paraId="46F9261D" w14:textId="77777777" w:rsidR="00FD4B44" w:rsidRPr="003E7F3D" w:rsidRDefault="00FD4B44" w:rsidP="00FB63FD">
            <w:pPr>
              <w:jc w:val="center"/>
              <w:rPr>
                <w:rFonts w:eastAsia="Times New Roman" w:cs="Times New Roman"/>
                <w:b/>
                <w:bCs/>
                <w:color w:val="000000"/>
                <w:sz w:val="22"/>
                <w:szCs w:val="22"/>
              </w:rPr>
            </w:pPr>
            <w:r>
              <w:rPr>
                <w:rFonts w:eastAsia="Times New Roman" w:cs="Times New Roman"/>
                <w:b/>
                <w:bCs/>
                <w:color w:val="000000"/>
                <w:sz w:val="22"/>
                <w:szCs w:val="22"/>
              </w:rPr>
              <w:t>FF</w:t>
            </w:r>
          </w:p>
        </w:tc>
        <w:tc>
          <w:tcPr>
            <w:tcW w:w="404" w:type="pct"/>
            <w:tcBorders>
              <w:top w:val="nil"/>
              <w:left w:val="nil"/>
              <w:bottom w:val="single" w:sz="4" w:space="0" w:color="auto"/>
              <w:right w:val="single" w:sz="24" w:space="0" w:color="auto"/>
            </w:tcBorders>
            <w:shd w:val="clear" w:color="auto" w:fill="auto"/>
            <w:noWrap/>
            <w:vAlign w:val="center"/>
            <w:hideMark/>
          </w:tcPr>
          <w:p w14:paraId="5F380DEF" w14:textId="77777777" w:rsidR="00FD4B44" w:rsidRPr="003E7F3D" w:rsidRDefault="00FD4B44" w:rsidP="00FB63FD">
            <w:pPr>
              <w:jc w:val="center"/>
              <w:rPr>
                <w:rFonts w:eastAsia="Times New Roman" w:cs="Times New Roman"/>
                <w:b/>
                <w:bCs/>
                <w:color w:val="000000"/>
                <w:sz w:val="22"/>
                <w:szCs w:val="22"/>
              </w:rPr>
            </w:pPr>
            <w:r>
              <w:rPr>
                <w:rFonts w:eastAsia="Times New Roman" w:cs="Times New Roman"/>
                <w:b/>
                <w:bCs/>
                <w:color w:val="000000"/>
                <w:sz w:val="22"/>
                <w:szCs w:val="22"/>
              </w:rPr>
              <w:t>Δ[s]</w:t>
            </w:r>
          </w:p>
        </w:tc>
        <w:tc>
          <w:tcPr>
            <w:tcW w:w="403" w:type="pct"/>
            <w:tcBorders>
              <w:top w:val="nil"/>
              <w:left w:val="single" w:sz="24" w:space="0" w:color="auto"/>
              <w:bottom w:val="single" w:sz="4" w:space="0" w:color="auto"/>
              <w:right w:val="single" w:sz="4" w:space="0" w:color="auto"/>
            </w:tcBorders>
            <w:shd w:val="clear" w:color="auto" w:fill="auto"/>
            <w:noWrap/>
            <w:vAlign w:val="center"/>
            <w:hideMark/>
          </w:tcPr>
          <w:p w14:paraId="047B7D25" w14:textId="77777777" w:rsidR="00FD4B44" w:rsidRPr="003E7F3D" w:rsidRDefault="00FD4B44" w:rsidP="00FB63FD">
            <w:pPr>
              <w:jc w:val="center"/>
              <w:rPr>
                <w:rFonts w:eastAsia="Times New Roman" w:cs="Times New Roman"/>
                <w:b/>
                <w:bCs/>
                <w:color w:val="000000"/>
                <w:sz w:val="22"/>
                <w:szCs w:val="22"/>
              </w:rPr>
            </w:pPr>
            <w:r>
              <w:rPr>
                <w:rFonts w:eastAsia="Times New Roman" w:cs="Times New Roman"/>
                <w:b/>
                <w:bCs/>
                <w:color w:val="000000"/>
                <w:sz w:val="22"/>
                <w:szCs w:val="22"/>
              </w:rPr>
              <w:t>NF</w:t>
            </w:r>
          </w:p>
        </w:tc>
        <w:tc>
          <w:tcPr>
            <w:tcW w:w="403" w:type="pct"/>
            <w:tcBorders>
              <w:top w:val="nil"/>
              <w:left w:val="nil"/>
              <w:bottom w:val="single" w:sz="4" w:space="0" w:color="auto"/>
              <w:right w:val="single" w:sz="4" w:space="0" w:color="auto"/>
            </w:tcBorders>
            <w:shd w:val="clear" w:color="auto" w:fill="auto"/>
            <w:noWrap/>
            <w:vAlign w:val="center"/>
            <w:hideMark/>
          </w:tcPr>
          <w:p w14:paraId="107C9676" w14:textId="77777777" w:rsidR="00FD4B44" w:rsidRPr="003E7F3D" w:rsidRDefault="00FD4B44" w:rsidP="00FB63FD">
            <w:pPr>
              <w:jc w:val="center"/>
              <w:rPr>
                <w:rFonts w:eastAsia="Times New Roman" w:cs="Times New Roman"/>
                <w:b/>
                <w:bCs/>
                <w:color w:val="000000"/>
                <w:sz w:val="22"/>
                <w:szCs w:val="22"/>
              </w:rPr>
            </w:pPr>
            <w:r>
              <w:rPr>
                <w:rFonts w:eastAsia="Times New Roman" w:cs="Times New Roman"/>
                <w:b/>
                <w:bCs/>
                <w:color w:val="000000"/>
                <w:sz w:val="22"/>
                <w:szCs w:val="22"/>
              </w:rPr>
              <w:t>FF</w:t>
            </w:r>
          </w:p>
        </w:tc>
        <w:tc>
          <w:tcPr>
            <w:tcW w:w="554" w:type="pct"/>
            <w:tcBorders>
              <w:top w:val="nil"/>
              <w:left w:val="nil"/>
              <w:bottom w:val="single" w:sz="4" w:space="0" w:color="auto"/>
              <w:right w:val="single" w:sz="18" w:space="0" w:color="auto"/>
            </w:tcBorders>
            <w:shd w:val="clear" w:color="auto" w:fill="auto"/>
            <w:noWrap/>
            <w:vAlign w:val="center"/>
            <w:hideMark/>
          </w:tcPr>
          <w:p w14:paraId="16A4F22E" w14:textId="77777777" w:rsidR="00FD4B44" w:rsidRPr="003E7F3D" w:rsidRDefault="00FD4B44" w:rsidP="00FB63FD">
            <w:pPr>
              <w:jc w:val="center"/>
              <w:rPr>
                <w:rFonts w:eastAsia="Times New Roman" w:cs="Times New Roman"/>
                <w:b/>
                <w:bCs/>
                <w:color w:val="000000"/>
                <w:sz w:val="22"/>
                <w:szCs w:val="22"/>
              </w:rPr>
            </w:pPr>
            <w:r>
              <w:rPr>
                <w:rFonts w:eastAsia="Times New Roman" w:cs="Times New Roman"/>
                <w:b/>
                <w:bCs/>
                <w:color w:val="000000"/>
                <w:sz w:val="22"/>
                <w:szCs w:val="22"/>
              </w:rPr>
              <w:t>Δ[m/​s]</w:t>
            </w:r>
          </w:p>
        </w:tc>
      </w:tr>
      <w:tr w:rsidR="00FD4B44" w:rsidRPr="003E7F3D" w14:paraId="33B53EC0" w14:textId="77777777" w:rsidTr="00FD4B44">
        <w:trPr>
          <w:trHeight w:val="300"/>
        </w:trPr>
        <w:tc>
          <w:tcPr>
            <w:tcW w:w="645" w:type="pct"/>
            <w:tcBorders>
              <w:top w:val="single" w:sz="4" w:space="0" w:color="auto"/>
              <w:left w:val="single" w:sz="18" w:space="0" w:color="auto"/>
              <w:bottom w:val="single" w:sz="18" w:space="0" w:color="auto"/>
              <w:right w:val="single" w:sz="4" w:space="0" w:color="auto"/>
            </w:tcBorders>
            <w:shd w:val="clear" w:color="auto" w:fill="auto"/>
            <w:noWrap/>
            <w:vAlign w:val="center"/>
            <w:hideMark/>
          </w:tcPr>
          <w:p w14:paraId="76081BF1" w14:textId="3EF5D605" w:rsidR="00FD4B44" w:rsidRPr="00352144" w:rsidRDefault="00FD4B44" w:rsidP="00FB63FD">
            <w:pPr>
              <w:jc w:val="center"/>
              <w:rPr>
                <w:rFonts w:eastAsia="Times New Roman" w:cs="Times New Roman"/>
                <w:color w:val="000000"/>
                <w:sz w:val="22"/>
                <w:szCs w:val="22"/>
              </w:rPr>
            </w:pPr>
            <w:r>
              <w:rPr>
                <w:rFonts w:eastAsia="Times New Roman" w:cs="Times New Roman"/>
                <w:color w:val="000000"/>
                <w:sz w:val="22"/>
                <w:szCs w:val="22"/>
              </w:rPr>
              <w:t>40/80</w:t>
            </w:r>
          </w:p>
        </w:tc>
        <w:tc>
          <w:tcPr>
            <w:tcW w:w="571" w:type="pct"/>
            <w:tcBorders>
              <w:top w:val="single" w:sz="4" w:space="0" w:color="auto"/>
              <w:left w:val="single" w:sz="4" w:space="0" w:color="auto"/>
              <w:bottom w:val="single" w:sz="18" w:space="0" w:color="auto"/>
              <w:right w:val="single" w:sz="18" w:space="0" w:color="auto"/>
            </w:tcBorders>
            <w:vAlign w:val="center"/>
          </w:tcPr>
          <w:p w14:paraId="13BB1884" w14:textId="4801B55B" w:rsidR="00FD4B44" w:rsidRPr="00352144" w:rsidRDefault="00FD4B44" w:rsidP="00FD4B44">
            <w:pPr>
              <w:jc w:val="center"/>
              <w:rPr>
                <w:rFonts w:eastAsia="Times New Roman" w:cs="Times New Roman"/>
                <w:color w:val="000000"/>
                <w:sz w:val="22"/>
                <w:szCs w:val="22"/>
              </w:rPr>
            </w:pPr>
            <w:r>
              <w:rPr>
                <w:rFonts w:eastAsia="Times New Roman" w:cs="Times New Roman"/>
                <w:color w:val="000000"/>
                <w:sz w:val="22"/>
                <w:szCs w:val="22"/>
              </w:rPr>
              <w:t>15/25</w:t>
            </w:r>
          </w:p>
        </w:tc>
        <w:tc>
          <w:tcPr>
            <w:tcW w:w="349" w:type="pct"/>
            <w:tcBorders>
              <w:top w:val="nil"/>
              <w:left w:val="single" w:sz="18" w:space="0" w:color="auto"/>
              <w:bottom w:val="single" w:sz="18" w:space="0" w:color="auto"/>
              <w:right w:val="single" w:sz="4" w:space="0" w:color="auto"/>
            </w:tcBorders>
            <w:shd w:val="clear" w:color="auto" w:fill="auto"/>
            <w:noWrap/>
            <w:vAlign w:val="bottom"/>
            <w:hideMark/>
          </w:tcPr>
          <w:p w14:paraId="0BA839F3" w14:textId="5EDD5439" w:rsidR="00FD4B44" w:rsidRPr="00033A4B" w:rsidRDefault="00FD4B44" w:rsidP="00FB63FD">
            <w:pPr>
              <w:jc w:val="center"/>
              <w:rPr>
                <w:rFonts w:eastAsia="Times New Roman" w:cs="Times New Roman"/>
                <w:color w:val="000000"/>
                <w:sz w:val="22"/>
                <w:szCs w:val="22"/>
              </w:rPr>
            </w:pPr>
            <w:r>
              <w:rPr>
                <w:rFonts w:cs="Times New Roman"/>
                <w:color w:val="000000"/>
                <w:sz w:val="22"/>
                <w:szCs w:val="22"/>
              </w:rPr>
              <w:t>4.40</w:t>
            </w:r>
          </w:p>
        </w:tc>
        <w:tc>
          <w:tcPr>
            <w:tcW w:w="459" w:type="pct"/>
            <w:tcBorders>
              <w:top w:val="nil"/>
              <w:left w:val="nil"/>
              <w:bottom w:val="single" w:sz="18" w:space="0" w:color="auto"/>
              <w:right w:val="single" w:sz="4" w:space="0" w:color="auto"/>
            </w:tcBorders>
            <w:shd w:val="clear" w:color="auto" w:fill="auto"/>
            <w:noWrap/>
            <w:vAlign w:val="bottom"/>
            <w:hideMark/>
          </w:tcPr>
          <w:p w14:paraId="4FC3E961" w14:textId="68AB8229" w:rsidR="00FD4B44" w:rsidRPr="00033A4B" w:rsidRDefault="00FD4B44" w:rsidP="00FB63FD">
            <w:pPr>
              <w:jc w:val="center"/>
              <w:rPr>
                <w:rFonts w:eastAsia="Times New Roman" w:cs="Times New Roman"/>
                <w:color w:val="000000"/>
                <w:sz w:val="22"/>
                <w:szCs w:val="22"/>
              </w:rPr>
            </w:pPr>
            <w:r>
              <w:rPr>
                <w:rFonts w:cs="Times New Roman"/>
                <w:color w:val="000000"/>
                <w:sz w:val="22"/>
                <w:szCs w:val="22"/>
              </w:rPr>
              <w:t>0.34</w:t>
            </w:r>
          </w:p>
        </w:tc>
        <w:tc>
          <w:tcPr>
            <w:tcW w:w="353" w:type="pct"/>
            <w:tcBorders>
              <w:top w:val="nil"/>
              <w:left w:val="nil"/>
              <w:bottom w:val="single" w:sz="18" w:space="0" w:color="auto"/>
              <w:right w:val="single" w:sz="18" w:space="0" w:color="auto"/>
            </w:tcBorders>
            <w:shd w:val="clear" w:color="auto" w:fill="auto"/>
            <w:noWrap/>
            <w:vAlign w:val="bottom"/>
            <w:hideMark/>
          </w:tcPr>
          <w:p w14:paraId="29DD20BB" w14:textId="6E82F32B" w:rsidR="00FD4B44" w:rsidRPr="00033A4B" w:rsidRDefault="00FD4B44" w:rsidP="00FB63FD">
            <w:pPr>
              <w:jc w:val="center"/>
              <w:rPr>
                <w:rFonts w:eastAsia="Times New Roman" w:cs="Times New Roman"/>
                <w:b/>
                <w:color w:val="000000"/>
                <w:sz w:val="22"/>
                <w:szCs w:val="22"/>
              </w:rPr>
            </w:pPr>
            <w:r>
              <w:rPr>
                <w:rFonts w:cs="Times New Roman"/>
                <w:b/>
                <w:color w:val="000000"/>
                <w:sz w:val="22"/>
                <w:szCs w:val="22"/>
              </w:rPr>
              <w:t>4.06</w:t>
            </w:r>
          </w:p>
        </w:tc>
        <w:tc>
          <w:tcPr>
            <w:tcW w:w="456" w:type="pct"/>
            <w:tcBorders>
              <w:top w:val="nil"/>
              <w:left w:val="single" w:sz="18" w:space="0" w:color="auto"/>
              <w:bottom w:val="single" w:sz="18" w:space="0" w:color="auto"/>
              <w:right w:val="single" w:sz="4" w:space="0" w:color="auto"/>
            </w:tcBorders>
            <w:shd w:val="clear" w:color="auto" w:fill="auto"/>
            <w:noWrap/>
            <w:vAlign w:val="bottom"/>
            <w:hideMark/>
          </w:tcPr>
          <w:p w14:paraId="233D6E64" w14:textId="38FF08BC" w:rsidR="00FD4B44" w:rsidRPr="00033A4B" w:rsidRDefault="00FD4B44" w:rsidP="00FB63FD">
            <w:pPr>
              <w:jc w:val="center"/>
              <w:rPr>
                <w:rFonts w:eastAsia="Times New Roman" w:cs="Times New Roman"/>
                <w:color w:val="000000"/>
                <w:sz w:val="22"/>
                <w:szCs w:val="22"/>
              </w:rPr>
            </w:pPr>
            <w:r>
              <w:rPr>
                <w:rFonts w:cs="Times New Roman"/>
                <w:color w:val="000000"/>
                <w:sz w:val="22"/>
                <w:szCs w:val="22"/>
              </w:rPr>
              <w:t>5.41</w:t>
            </w:r>
          </w:p>
        </w:tc>
        <w:tc>
          <w:tcPr>
            <w:tcW w:w="403" w:type="pct"/>
            <w:tcBorders>
              <w:top w:val="nil"/>
              <w:left w:val="nil"/>
              <w:bottom w:val="single" w:sz="18" w:space="0" w:color="auto"/>
              <w:right w:val="single" w:sz="4" w:space="0" w:color="auto"/>
            </w:tcBorders>
            <w:shd w:val="clear" w:color="auto" w:fill="auto"/>
            <w:noWrap/>
            <w:vAlign w:val="bottom"/>
            <w:hideMark/>
          </w:tcPr>
          <w:p w14:paraId="06C0BE9C" w14:textId="56F29C54" w:rsidR="00FD4B44" w:rsidRPr="00033A4B" w:rsidRDefault="00FD4B44" w:rsidP="00FB63FD">
            <w:pPr>
              <w:jc w:val="center"/>
              <w:rPr>
                <w:rFonts w:eastAsia="Times New Roman" w:cs="Times New Roman"/>
                <w:color w:val="000000"/>
                <w:sz w:val="22"/>
                <w:szCs w:val="22"/>
              </w:rPr>
            </w:pPr>
            <w:r>
              <w:rPr>
                <w:rFonts w:cs="Times New Roman"/>
                <w:color w:val="000000"/>
                <w:sz w:val="22"/>
                <w:szCs w:val="22"/>
              </w:rPr>
              <w:t>24.2</w:t>
            </w:r>
          </w:p>
        </w:tc>
        <w:tc>
          <w:tcPr>
            <w:tcW w:w="404" w:type="pct"/>
            <w:tcBorders>
              <w:top w:val="nil"/>
              <w:left w:val="nil"/>
              <w:bottom w:val="single" w:sz="18" w:space="0" w:color="auto"/>
              <w:right w:val="single" w:sz="24" w:space="0" w:color="auto"/>
            </w:tcBorders>
            <w:shd w:val="clear" w:color="auto" w:fill="auto"/>
            <w:noWrap/>
            <w:vAlign w:val="bottom"/>
            <w:hideMark/>
          </w:tcPr>
          <w:p w14:paraId="2B5D16B4" w14:textId="40D213A0" w:rsidR="00FD4B44" w:rsidRPr="00033A4B" w:rsidRDefault="00FD4B44" w:rsidP="00FB63FD">
            <w:pPr>
              <w:jc w:val="center"/>
              <w:rPr>
                <w:rFonts w:eastAsia="Times New Roman" w:cs="Times New Roman"/>
                <w:b/>
                <w:color w:val="000000"/>
                <w:sz w:val="22"/>
                <w:szCs w:val="22"/>
              </w:rPr>
            </w:pPr>
            <w:r>
              <w:rPr>
                <w:rFonts w:cs="Times New Roman"/>
                <w:b/>
                <w:color w:val="000000"/>
                <w:sz w:val="22"/>
                <w:szCs w:val="22"/>
              </w:rPr>
              <w:t>18.79</w:t>
            </w:r>
          </w:p>
        </w:tc>
        <w:tc>
          <w:tcPr>
            <w:tcW w:w="403" w:type="pct"/>
            <w:tcBorders>
              <w:top w:val="nil"/>
              <w:left w:val="single" w:sz="24" w:space="0" w:color="auto"/>
              <w:bottom w:val="single" w:sz="18" w:space="0" w:color="auto"/>
              <w:right w:val="single" w:sz="4" w:space="0" w:color="auto"/>
            </w:tcBorders>
            <w:shd w:val="clear" w:color="auto" w:fill="auto"/>
            <w:noWrap/>
            <w:vAlign w:val="bottom"/>
            <w:hideMark/>
          </w:tcPr>
          <w:p w14:paraId="2D3CBB6D" w14:textId="77777777" w:rsidR="00FD4B44" w:rsidRPr="00033A4B" w:rsidRDefault="00FD4B44" w:rsidP="00FB63FD">
            <w:pPr>
              <w:jc w:val="center"/>
              <w:rPr>
                <w:rFonts w:eastAsia="Times New Roman" w:cs="Times New Roman"/>
                <w:color w:val="000000"/>
                <w:sz w:val="22"/>
                <w:szCs w:val="22"/>
              </w:rPr>
            </w:pPr>
            <w:r w:rsidRPr="00033A4B">
              <w:rPr>
                <w:rFonts w:cs="Times New Roman"/>
                <w:color w:val="000000"/>
                <w:sz w:val="22"/>
                <w:szCs w:val="22"/>
              </w:rPr>
              <w:t>0.00</w:t>
            </w:r>
          </w:p>
        </w:tc>
        <w:tc>
          <w:tcPr>
            <w:tcW w:w="403" w:type="pct"/>
            <w:tcBorders>
              <w:top w:val="nil"/>
              <w:left w:val="nil"/>
              <w:bottom w:val="single" w:sz="18" w:space="0" w:color="auto"/>
              <w:right w:val="single" w:sz="4" w:space="0" w:color="auto"/>
            </w:tcBorders>
            <w:shd w:val="clear" w:color="auto" w:fill="auto"/>
            <w:noWrap/>
            <w:vAlign w:val="bottom"/>
            <w:hideMark/>
          </w:tcPr>
          <w:p w14:paraId="0DEF1BBE" w14:textId="77777777" w:rsidR="00FD4B44" w:rsidRPr="00033A4B" w:rsidRDefault="00FD4B44" w:rsidP="00FB63FD">
            <w:pPr>
              <w:jc w:val="center"/>
              <w:rPr>
                <w:rFonts w:eastAsia="Times New Roman" w:cs="Times New Roman"/>
                <w:color w:val="000000"/>
                <w:sz w:val="22"/>
                <w:szCs w:val="22"/>
              </w:rPr>
            </w:pPr>
            <w:r w:rsidRPr="00033A4B">
              <w:rPr>
                <w:rFonts w:cs="Times New Roman"/>
                <w:color w:val="000000"/>
                <w:sz w:val="22"/>
                <w:szCs w:val="22"/>
              </w:rPr>
              <w:t>0.00</w:t>
            </w:r>
          </w:p>
        </w:tc>
        <w:tc>
          <w:tcPr>
            <w:tcW w:w="554" w:type="pct"/>
            <w:tcBorders>
              <w:top w:val="nil"/>
              <w:left w:val="nil"/>
              <w:bottom w:val="single" w:sz="18" w:space="0" w:color="auto"/>
              <w:right w:val="single" w:sz="18" w:space="0" w:color="auto"/>
            </w:tcBorders>
            <w:shd w:val="clear" w:color="auto" w:fill="auto"/>
            <w:noWrap/>
            <w:vAlign w:val="bottom"/>
            <w:hideMark/>
          </w:tcPr>
          <w:p w14:paraId="29080504" w14:textId="77777777" w:rsidR="00FD4B44" w:rsidRPr="00033A4B" w:rsidRDefault="00FD4B44" w:rsidP="00FB63FD">
            <w:pPr>
              <w:jc w:val="center"/>
              <w:rPr>
                <w:rFonts w:eastAsia="Times New Roman" w:cs="Times New Roman"/>
                <w:b/>
                <w:color w:val="000000"/>
                <w:sz w:val="22"/>
                <w:szCs w:val="22"/>
              </w:rPr>
            </w:pPr>
            <w:r w:rsidRPr="00033A4B">
              <w:rPr>
                <w:rFonts w:cs="Times New Roman"/>
                <w:b/>
                <w:color w:val="000000"/>
                <w:sz w:val="22"/>
                <w:szCs w:val="22"/>
              </w:rPr>
              <w:t>0.00</w:t>
            </w:r>
          </w:p>
        </w:tc>
      </w:tr>
    </w:tbl>
    <w:p w14:paraId="4B350C7D" w14:textId="6C2CB004" w:rsidR="00B1217D" w:rsidRDefault="00180D1E" w:rsidP="00B1217D">
      <w:pPr>
        <w:pStyle w:val="Image"/>
      </w:pPr>
      <w:r>
        <w:rPr>
          <w:lang w:eastAsia="en-US"/>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09698D68" wp14:editId="6A4C21F7">
            <wp:extent cx="4286250" cy="33768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xp_speed_low_lin_ff.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293157" cy="3382320"/>
                    </a:xfrm>
                    <a:prstGeom prst="rect">
                      <a:avLst/>
                    </a:prstGeom>
                  </pic:spPr>
                </pic:pic>
              </a:graphicData>
            </a:graphic>
          </wp:inline>
        </w:drawing>
      </w:r>
    </w:p>
    <w:p w14:paraId="4D2CEEDA" w14:textId="77777777" w:rsidR="00B1217D" w:rsidRPr="00033A4B" w:rsidRDefault="00B1217D" w:rsidP="00B1217D">
      <w:pPr>
        <w:pStyle w:val="FigureTitle"/>
        <w:rPr>
          <w:lang w:eastAsia="ko-KR"/>
        </w:rPr>
      </w:pPr>
      <w:bookmarkStart w:id="137" w:name="_Toc514246839"/>
      <w:r>
        <w:rPr>
          <w:lang w:eastAsia="ko-KR"/>
        </w:rPr>
        <w:t>Optimized Step Response—Low-Speed Control—Feed Forward Control</w:t>
      </w:r>
      <w:bookmarkEnd w:id="137"/>
    </w:p>
    <w:p w14:paraId="122CFBA0" w14:textId="27F4188C" w:rsidR="00B1217D" w:rsidRDefault="00180D1E" w:rsidP="00180D1E">
      <w:pPr>
        <w:pStyle w:val="Image"/>
      </w:pPr>
      <w:r w:rsidRPr="00180D1E">
        <w:rPr>
          <w:lang w:eastAsia="en-US"/>
        </w:rPr>
        <w:drawing>
          <wp:inline distT="0" distB="0" distL="0" distR="0" wp14:anchorId="5A5E716C" wp14:editId="173A49F9">
            <wp:extent cx="3974595" cy="3199130"/>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_speed_low_lin_ff_surge.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980828" cy="3204147"/>
                    </a:xfrm>
                    <a:prstGeom prst="rect">
                      <a:avLst/>
                    </a:prstGeom>
                  </pic:spPr>
                </pic:pic>
              </a:graphicData>
            </a:graphic>
          </wp:inline>
        </w:drawing>
      </w:r>
    </w:p>
    <w:p w14:paraId="62BDEB5C" w14:textId="77777777" w:rsidR="00B1217D" w:rsidRPr="007D57EA" w:rsidRDefault="00B1217D" w:rsidP="00B1217D">
      <w:pPr>
        <w:pStyle w:val="FigureTitle"/>
        <w:rPr>
          <w:lang w:eastAsia="ko-KR"/>
        </w:rPr>
      </w:pPr>
      <w:bookmarkStart w:id="138" w:name="_Toc514246840"/>
      <w:r>
        <w:rPr>
          <w:lang w:eastAsia="ko-KR"/>
        </w:rPr>
        <w:t>Optimized System Response—Feed-Forward Compensation—Integrator Effort Comparison</w:t>
      </w:r>
      <w:bookmarkEnd w:id="138"/>
    </w:p>
    <w:p w14:paraId="4D7E7659" w14:textId="77777777" w:rsidR="00B1217D" w:rsidRPr="00B1217D" w:rsidRDefault="00B1217D" w:rsidP="00B1217D"/>
    <w:p w14:paraId="460AD4BC" w14:textId="0A48ECC3" w:rsidR="00FB63FD" w:rsidRDefault="00FB63FD" w:rsidP="00FB63FD">
      <w:pPr>
        <w:pStyle w:val="Heading4"/>
      </w:pPr>
      <w:r>
        <w:t>High Speed Control</w:t>
      </w:r>
    </w:p>
    <w:p w14:paraId="28901527" w14:textId="2DEA8B3F" w:rsidR="00FB63FD" w:rsidRPr="00A47C04" w:rsidRDefault="00FB63FD" w:rsidP="00FB63FD">
      <w:pPr>
        <w:pStyle w:val="AllParagraph"/>
      </w:pPr>
      <w:r>
        <w:t xml:space="preserve">The </w:t>
      </w:r>
      <w:r w:rsidR="00241333">
        <w:t>high</w:t>
      </w:r>
      <w:r>
        <w:t xml:space="preserve"> speed control region was tested with respect to comparison of thrust models and with regards to the utilization of feed-forward compensation.  </w:t>
      </w:r>
    </w:p>
    <w:p w14:paraId="3A883F60" w14:textId="77777777" w:rsidR="00FB63FD" w:rsidRPr="00D15BF8" w:rsidRDefault="00FB63FD" w:rsidP="00FB63FD">
      <w:pPr>
        <w:pStyle w:val="Heading5"/>
      </w:pPr>
      <w:r>
        <w:t>Linear versus Non-Linear Thrust Model Comparison</w:t>
      </w:r>
    </w:p>
    <w:p w14:paraId="17F42749" w14:textId="431C145E" w:rsidR="00FB63FD" w:rsidRDefault="00FB63FD" w:rsidP="00FB63FD">
      <w:pPr>
        <w:pStyle w:val="AllParagraph"/>
      </w:pPr>
      <w:r>
        <w:t>First, the linear and non-linear thrust models were compared with the tune</w:t>
      </w:r>
      <w:r w:rsidR="00241333">
        <w:t>d responses plotted in Figure 44</w:t>
      </w:r>
      <w:r>
        <w:t xml:space="preserve"> and key performance charac</w:t>
      </w:r>
      <w:r w:rsidR="00241333">
        <w:t>teristics identified in Table 22</w:t>
      </w:r>
      <w:r>
        <w:t xml:space="preserve">.  </w:t>
      </w:r>
      <w:r w:rsidR="00241333">
        <w:t xml:space="preserve">Due to limited trials conducted for this speed region for this test case, there are two responses plotted for the non-linear thrust model to show uncertainty in what might constitute an idea response. </w:t>
      </w:r>
      <w:r>
        <w:t>The following are observations with regards to their responses:</w:t>
      </w:r>
    </w:p>
    <w:p w14:paraId="0C93D418" w14:textId="465D0D34" w:rsidR="00FB63FD" w:rsidRDefault="00241333" w:rsidP="007831DE">
      <w:pPr>
        <w:pStyle w:val="ListNumber"/>
        <w:numPr>
          <w:ilvl w:val="0"/>
          <w:numId w:val="25"/>
        </w:numPr>
      </w:pPr>
      <w:r>
        <w:t>The linear and non-linear models exhibit varied responses but this may be due to lack of proper tuning associated with the non-linear thrust response</w:t>
      </w:r>
      <w:r w:rsidR="00FB63FD">
        <w:t>.</w:t>
      </w:r>
    </w:p>
    <w:p w14:paraId="1E3C5584" w14:textId="0EB276E5" w:rsidR="00FB63FD" w:rsidRDefault="00241333" w:rsidP="007831DE">
      <w:pPr>
        <w:pStyle w:val="ListNumber"/>
        <w:numPr>
          <w:ilvl w:val="0"/>
          <w:numId w:val="17"/>
        </w:numPr>
      </w:pPr>
      <w:r>
        <w:t xml:space="preserve">Both response trends towards zero steady state error and exhibit similar initial response behavior. </w:t>
      </w:r>
    </w:p>
    <w:p w14:paraId="6F87E85C" w14:textId="7C1B9279" w:rsidR="00241333" w:rsidRDefault="00241333" w:rsidP="007831DE">
      <w:pPr>
        <w:pStyle w:val="ListNumber"/>
        <w:numPr>
          <w:ilvl w:val="0"/>
          <w:numId w:val="17"/>
        </w:numPr>
      </w:pPr>
      <w:r>
        <w:t>This testing would require more trials to accurately identify trends associated with it.</w:t>
      </w:r>
    </w:p>
    <w:p w14:paraId="67621AF9" w14:textId="674D6B0F" w:rsidR="00FB63FD" w:rsidRDefault="00241333" w:rsidP="00241333">
      <w:pPr>
        <w:pStyle w:val="Image"/>
      </w:pPr>
      <w:r>
        <w:rPr>
          <w:lang w:eastAsia="en-US"/>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011136A" wp14:editId="2815E553">
            <wp:extent cx="4623825" cy="3712472"/>
            <wp:effectExtent l="0" t="0" r="571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xp_speed_high_lin.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623825" cy="3712472"/>
                    </a:xfrm>
                    <a:prstGeom prst="rect">
                      <a:avLst/>
                    </a:prstGeom>
                  </pic:spPr>
                </pic:pic>
              </a:graphicData>
            </a:graphic>
          </wp:inline>
        </w:drawing>
      </w:r>
    </w:p>
    <w:p w14:paraId="39B1A0CB" w14:textId="4066D86D" w:rsidR="00FB63FD" w:rsidRPr="00A47C04" w:rsidRDefault="00FB63FD" w:rsidP="00FB63FD">
      <w:pPr>
        <w:pStyle w:val="FigureTitle"/>
        <w:rPr>
          <w:lang w:eastAsia="ko-KR"/>
        </w:rPr>
      </w:pPr>
      <w:bookmarkStart w:id="139" w:name="_Toc514246841"/>
      <w:r>
        <w:rPr>
          <w:lang w:eastAsia="ko-KR"/>
        </w:rPr>
        <w:t xml:space="preserve">Optimized Experimental Step Responses – </w:t>
      </w:r>
      <w:r w:rsidR="00241333">
        <w:rPr>
          <w:lang w:eastAsia="ko-KR"/>
        </w:rPr>
        <w:t>High</w:t>
      </w:r>
      <w:r>
        <w:rPr>
          <w:lang w:eastAsia="ko-KR"/>
        </w:rPr>
        <w:t xml:space="preserve"> Speed Control –Linear and Non Linear Thrust Model Approximations</w:t>
      </w:r>
      <w:bookmarkEnd w:id="139"/>
      <w:r>
        <w:rPr>
          <w:lang w:eastAsia="ko-KR"/>
        </w:rPr>
        <w:t xml:space="preserve"> </w:t>
      </w:r>
    </w:p>
    <w:p w14:paraId="6E725985" w14:textId="22444277" w:rsidR="00FB63FD" w:rsidRPr="00352144" w:rsidRDefault="00FB63FD" w:rsidP="00FB63FD">
      <w:pPr>
        <w:pStyle w:val="TableTitle"/>
        <w:rPr>
          <w:lang w:eastAsia="ko-KR"/>
        </w:rPr>
      </w:pPr>
      <w:bookmarkStart w:id="140" w:name="_Toc514246870"/>
      <w:r>
        <w:rPr>
          <w:lang w:eastAsia="ko-KR"/>
        </w:rPr>
        <w:t>Optimized Experimental Performanc</w:t>
      </w:r>
      <w:r w:rsidR="00241333">
        <w:rPr>
          <w:lang w:eastAsia="ko-KR"/>
        </w:rPr>
        <w:t>e Characteristics Comparison—High</w:t>
      </w:r>
      <w:r>
        <w:rPr>
          <w:lang w:eastAsia="ko-KR"/>
        </w:rPr>
        <w:t>-Speed Control—Linear and Non-Linear Thrust Model Approximations</w:t>
      </w:r>
      <w:bookmarkEnd w:id="140"/>
    </w:p>
    <w:tbl>
      <w:tblPr>
        <w:tblW w:w="5837" w:type="pct"/>
        <w:tblLayout w:type="fixed"/>
        <w:tblLook w:val="04A0" w:firstRow="1" w:lastRow="0" w:firstColumn="1" w:lastColumn="0" w:noHBand="0" w:noVBand="1"/>
      </w:tblPr>
      <w:tblGrid>
        <w:gridCol w:w="1152"/>
        <w:gridCol w:w="1150"/>
        <w:gridCol w:w="1010"/>
        <w:gridCol w:w="619"/>
        <w:gridCol w:w="815"/>
        <w:gridCol w:w="625"/>
        <w:gridCol w:w="809"/>
        <w:gridCol w:w="715"/>
        <w:gridCol w:w="717"/>
        <w:gridCol w:w="715"/>
        <w:gridCol w:w="715"/>
        <w:gridCol w:w="974"/>
      </w:tblGrid>
      <w:tr w:rsidR="004F6E51" w:rsidRPr="003E7F3D" w14:paraId="3CCE6523" w14:textId="77777777" w:rsidTr="004F6E51">
        <w:trPr>
          <w:trHeight w:val="300"/>
        </w:trPr>
        <w:tc>
          <w:tcPr>
            <w:tcW w:w="1651" w:type="pct"/>
            <w:gridSpan w:val="3"/>
            <w:tcBorders>
              <w:top w:val="single" w:sz="24" w:space="0" w:color="auto"/>
              <w:left w:val="single" w:sz="24" w:space="0" w:color="auto"/>
              <w:bottom w:val="single" w:sz="4" w:space="0" w:color="auto"/>
              <w:right w:val="single" w:sz="24" w:space="0" w:color="auto"/>
            </w:tcBorders>
          </w:tcPr>
          <w:p w14:paraId="33E131FD" w14:textId="78C943B9" w:rsidR="004F6E51" w:rsidRPr="003E7F3D" w:rsidRDefault="004F6E51" w:rsidP="00FB63FD">
            <w:pPr>
              <w:jc w:val="center"/>
              <w:rPr>
                <w:rFonts w:eastAsia="Times New Roman" w:cs="Times New Roman"/>
                <w:b/>
                <w:bCs/>
                <w:color w:val="000000"/>
                <w:sz w:val="22"/>
                <w:szCs w:val="22"/>
              </w:rPr>
            </w:pPr>
            <w:r>
              <w:rPr>
                <w:rFonts w:eastAsia="Times New Roman" w:cs="Times New Roman"/>
                <w:b/>
                <w:bCs/>
                <w:color w:val="000000"/>
                <w:sz w:val="22"/>
                <w:szCs w:val="22"/>
              </w:rPr>
              <w:t>Gains</w:t>
            </w:r>
          </w:p>
        </w:tc>
        <w:tc>
          <w:tcPr>
            <w:tcW w:w="1028" w:type="pct"/>
            <w:gridSpan w:val="3"/>
            <w:tcBorders>
              <w:top w:val="single" w:sz="24" w:space="0" w:color="auto"/>
              <w:left w:val="single" w:sz="24" w:space="0" w:color="auto"/>
              <w:bottom w:val="single" w:sz="4" w:space="0" w:color="auto"/>
              <w:right w:val="single" w:sz="24" w:space="0" w:color="auto"/>
            </w:tcBorders>
            <w:shd w:val="clear" w:color="auto" w:fill="auto"/>
            <w:noWrap/>
            <w:vAlign w:val="center"/>
            <w:hideMark/>
          </w:tcPr>
          <w:p w14:paraId="61477553" w14:textId="77777777" w:rsidR="004F6E51" w:rsidRPr="003E7F3D" w:rsidRDefault="004F6E51" w:rsidP="00FB63FD">
            <w:pPr>
              <w:jc w:val="center"/>
              <w:rPr>
                <w:rFonts w:eastAsia="Times New Roman" w:cs="Times New Roman"/>
                <w:b/>
                <w:bCs/>
                <w:color w:val="000000"/>
                <w:sz w:val="22"/>
                <w:szCs w:val="22"/>
              </w:rPr>
            </w:pPr>
            <w:r>
              <w:rPr>
                <w:rFonts w:eastAsia="Times New Roman" w:cs="Times New Roman"/>
                <w:b/>
                <w:bCs/>
                <w:i/>
                <w:color w:val="000000"/>
                <w:sz w:val="22"/>
                <w:szCs w:val="22"/>
              </w:rPr>
              <w:t xml:space="preserve">Rise Time, </w:t>
            </w:r>
            <w:r w:rsidRPr="00606274">
              <w:rPr>
                <w:rFonts w:eastAsia="Times New Roman" w:cs="Times New Roman"/>
                <w:b/>
                <w:bCs/>
                <w:i/>
                <w:color w:val="000000"/>
                <w:sz w:val="22"/>
                <w:szCs w:val="22"/>
              </w:rPr>
              <w:t>T</w:t>
            </w:r>
            <w:r w:rsidRPr="00606274">
              <w:rPr>
                <w:rFonts w:eastAsia="Times New Roman" w:cs="Times New Roman"/>
                <w:b/>
                <w:bCs/>
                <w:i/>
                <w:color w:val="000000"/>
                <w:sz w:val="22"/>
                <w:szCs w:val="22"/>
                <w:vertAlign w:val="subscript"/>
              </w:rPr>
              <w:t>R</w:t>
            </w:r>
            <w:r w:rsidRPr="003E7F3D">
              <w:rPr>
                <w:rFonts w:eastAsia="Times New Roman" w:cs="Times New Roman"/>
                <w:b/>
                <w:bCs/>
                <w:color w:val="000000"/>
                <w:sz w:val="22"/>
                <w:szCs w:val="22"/>
              </w:rPr>
              <w:t xml:space="preserve"> [s]</w:t>
            </w:r>
          </w:p>
        </w:tc>
        <w:tc>
          <w:tcPr>
            <w:tcW w:w="1119" w:type="pct"/>
            <w:gridSpan w:val="3"/>
            <w:tcBorders>
              <w:top w:val="single" w:sz="24" w:space="0" w:color="auto"/>
              <w:left w:val="single" w:sz="24" w:space="0" w:color="auto"/>
              <w:bottom w:val="single" w:sz="4" w:space="0" w:color="auto"/>
              <w:right w:val="single" w:sz="24" w:space="0" w:color="auto"/>
            </w:tcBorders>
            <w:shd w:val="clear" w:color="auto" w:fill="auto"/>
            <w:noWrap/>
            <w:vAlign w:val="center"/>
            <w:hideMark/>
          </w:tcPr>
          <w:p w14:paraId="0D6CD6C2" w14:textId="77777777" w:rsidR="004F6E51" w:rsidRPr="003E7F3D" w:rsidRDefault="004F6E51" w:rsidP="00FB63FD">
            <w:pPr>
              <w:jc w:val="center"/>
              <w:rPr>
                <w:rFonts w:eastAsia="Times New Roman" w:cs="Times New Roman"/>
                <w:b/>
                <w:bCs/>
                <w:color w:val="000000"/>
                <w:sz w:val="22"/>
                <w:szCs w:val="22"/>
              </w:rPr>
            </w:pPr>
            <w:r w:rsidRPr="00606274">
              <w:rPr>
                <w:rFonts w:eastAsia="Times New Roman" w:cs="Times New Roman"/>
                <w:b/>
                <w:bCs/>
                <w:i/>
                <w:color w:val="000000"/>
                <w:sz w:val="22"/>
                <w:szCs w:val="22"/>
              </w:rPr>
              <w:t>Settling Time, T</w:t>
            </w:r>
            <w:r w:rsidRPr="00606274">
              <w:rPr>
                <w:rFonts w:eastAsia="Times New Roman" w:cs="Times New Roman"/>
                <w:b/>
                <w:bCs/>
                <w:i/>
                <w:color w:val="000000"/>
                <w:sz w:val="22"/>
                <w:szCs w:val="22"/>
                <w:vertAlign w:val="subscript"/>
              </w:rPr>
              <w:t>S</w:t>
            </w:r>
            <w:r w:rsidRPr="003E7F3D">
              <w:rPr>
                <w:rFonts w:eastAsia="Times New Roman" w:cs="Times New Roman"/>
                <w:b/>
                <w:bCs/>
                <w:color w:val="000000"/>
                <w:sz w:val="22"/>
                <w:szCs w:val="22"/>
                <w:vertAlign w:val="subscript"/>
              </w:rPr>
              <w:t xml:space="preserve"> </w:t>
            </w:r>
            <w:r w:rsidRPr="003E7F3D">
              <w:rPr>
                <w:rFonts w:eastAsia="Times New Roman" w:cs="Times New Roman"/>
                <w:b/>
                <w:bCs/>
                <w:color w:val="000000"/>
                <w:sz w:val="22"/>
                <w:szCs w:val="22"/>
              </w:rPr>
              <w:t>[s]</w:t>
            </w:r>
          </w:p>
        </w:tc>
        <w:tc>
          <w:tcPr>
            <w:tcW w:w="1203" w:type="pct"/>
            <w:gridSpan w:val="3"/>
            <w:tcBorders>
              <w:top w:val="single" w:sz="24" w:space="0" w:color="auto"/>
              <w:left w:val="single" w:sz="24" w:space="0" w:color="auto"/>
              <w:bottom w:val="single" w:sz="4" w:space="0" w:color="auto"/>
              <w:right w:val="single" w:sz="24" w:space="0" w:color="auto"/>
            </w:tcBorders>
            <w:shd w:val="clear" w:color="auto" w:fill="auto"/>
            <w:noWrap/>
            <w:vAlign w:val="center"/>
            <w:hideMark/>
          </w:tcPr>
          <w:p w14:paraId="23778FA5" w14:textId="5620BEC8" w:rsidR="004F6E51" w:rsidRPr="003E7F3D" w:rsidRDefault="004F6E51" w:rsidP="004F6E51">
            <w:pPr>
              <w:jc w:val="center"/>
              <w:rPr>
                <w:rFonts w:eastAsia="Times New Roman" w:cs="Times New Roman"/>
                <w:b/>
                <w:bCs/>
                <w:color w:val="000000"/>
                <w:sz w:val="22"/>
                <w:szCs w:val="22"/>
              </w:rPr>
            </w:pPr>
            <w:r>
              <w:rPr>
                <w:rFonts w:eastAsia="Times New Roman" w:cs="Times New Roman"/>
                <w:b/>
                <w:bCs/>
                <w:i/>
                <w:color w:val="000000"/>
                <w:sz w:val="22"/>
                <w:szCs w:val="22"/>
              </w:rPr>
              <w:t>Overshoot [%]</w:t>
            </w:r>
          </w:p>
        </w:tc>
      </w:tr>
      <w:tr w:rsidR="004F6E51" w:rsidRPr="003E7F3D" w14:paraId="1151AFD2" w14:textId="77777777" w:rsidTr="004F6E51">
        <w:trPr>
          <w:trHeight w:val="300"/>
        </w:trPr>
        <w:tc>
          <w:tcPr>
            <w:tcW w:w="573" w:type="pct"/>
            <w:tcBorders>
              <w:top w:val="single" w:sz="4" w:space="0" w:color="auto"/>
              <w:left w:val="single" w:sz="24" w:space="0" w:color="auto"/>
              <w:bottom w:val="single" w:sz="4" w:space="0" w:color="auto"/>
              <w:right w:val="single" w:sz="4" w:space="0" w:color="auto"/>
            </w:tcBorders>
          </w:tcPr>
          <w:p w14:paraId="1B4B23E9" w14:textId="19631627" w:rsidR="004F6E51" w:rsidRPr="003E7F3D" w:rsidRDefault="004F6E51" w:rsidP="004F6E51">
            <w:pPr>
              <w:jc w:val="center"/>
              <w:rPr>
                <w:rFonts w:eastAsia="Times New Roman" w:cs="Times New Roman"/>
                <w:b/>
                <w:bCs/>
                <w:color w:val="000000"/>
                <w:sz w:val="22"/>
                <w:szCs w:val="22"/>
              </w:rPr>
            </w:pPr>
            <w:r>
              <w:rPr>
                <w:rFonts w:eastAsia="Times New Roman" w:cs="Times New Roman"/>
                <w:b/>
                <w:bCs/>
                <w:color w:val="000000"/>
                <w:sz w:val="22"/>
                <w:szCs w:val="22"/>
              </w:rPr>
              <w:t>Trial</w:t>
            </w:r>
          </w:p>
        </w:tc>
        <w:tc>
          <w:tcPr>
            <w:tcW w:w="574" w:type="pct"/>
            <w:tcBorders>
              <w:top w:val="single" w:sz="4" w:space="0" w:color="auto"/>
              <w:left w:val="single" w:sz="18" w:space="0" w:color="auto"/>
              <w:bottom w:val="single" w:sz="4" w:space="0" w:color="auto"/>
              <w:right w:val="single" w:sz="4" w:space="0" w:color="auto"/>
            </w:tcBorders>
          </w:tcPr>
          <w:p w14:paraId="1B364F00" w14:textId="686D9145" w:rsidR="004F6E51" w:rsidRPr="003E7F3D" w:rsidRDefault="004F6E51" w:rsidP="004F6E51">
            <w:pPr>
              <w:jc w:val="center"/>
              <w:rPr>
                <w:rFonts w:eastAsia="Times New Roman" w:cs="Times New Roman"/>
                <w:b/>
                <w:bCs/>
                <w:color w:val="000000"/>
                <w:sz w:val="22"/>
                <w:szCs w:val="22"/>
              </w:rPr>
            </w:pPr>
            <w:r>
              <w:rPr>
                <w:rFonts w:eastAsia="Times New Roman" w:cs="Times New Roman"/>
                <w:b/>
                <w:bCs/>
                <w:color w:val="000000"/>
                <w:sz w:val="22"/>
                <w:szCs w:val="22"/>
              </w:rPr>
              <w:t>Kp</w:t>
            </w:r>
          </w:p>
        </w:tc>
        <w:tc>
          <w:tcPr>
            <w:tcW w:w="504" w:type="pct"/>
            <w:tcBorders>
              <w:top w:val="single" w:sz="4" w:space="0" w:color="auto"/>
              <w:left w:val="single" w:sz="4" w:space="0" w:color="auto"/>
              <w:bottom w:val="single" w:sz="4" w:space="0" w:color="auto"/>
              <w:right w:val="single" w:sz="24" w:space="0" w:color="auto"/>
            </w:tcBorders>
            <w:vAlign w:val="center"/>
          </w:tcPr>
          <w:p w14:paraId="3A11134D" w14:textId="77DCB41C" w:rsidR="004F6E51" w:rsidRPr="004F6E51" w:rsidRDefault="004F6E51" w:rsidP="004F6E51">
            <w:pPr>
              <w:jc w:val="center"/>
              <w:rPr>
                <w:rFonts w:eastAsia="Times New Roman" w:cs="Times New Roman"/>
                <w:b/>
                <w:bCs/>
                <w:color w:val="000000"/>
                <w:sz w:val="22"/>
                <w:szCs w:val="22"/>
              </w:rPr>
            </w:pPr>
            <w:r>
              <w:rPr>
                <w:rFonts w:eastAsia="Times New Roman" w:cs="Times New Roman"/>
                <w:b/>
                <w:bCs/>
                <w:color w:val="000000"/>
                <w:sz w:val="22"/>
                <w:szCs w:val="22"/>
              </w:rPr>
              <w:t>Ki</w:t>
            </w:r>
          </w:p>
        </w:tc>
        <w:tc>
          <w:tcPr>
            <w:tcW w:w="309" w:type="pct"/>
            <w:tcBorders>
              <w:top w:val="nil"/>
              <w:left w:val="single" w:sz="24" w:space="0" w:color="auto"/>
              <w:bottom w:val="single" w:sz="4" w:space="0" w:color="auto"/>
              <w:right w:val="single" w:sz="4" w:space="0" w:color="auto"/>
            </w:tcBorders>
            <w:shd w:val="clear" w:color="auto" w:fill="auto"/>
            <w:noWrap/>
            <w:vAlign w:val="center"/>
            <w:hideMark/>
          </w:tcPr>
          <w:p w14:paraId="3C1E432B" w14:textId="77777777" w:rsidR="004F6E51" w:rsidRPr="003E7F3D" w:rsidRDefault="004F6E51" w:rsidP="00FB63FD">
            <w:pPr>
              <w:jc w:val="center"/>
              <w:rPr>
                <w:rFonts w:eastAsia="Times New Roman" w:cs="Times New Roman"/>
                <w:b/>
                <w:bCs/>
                <w:color w:val="000000"/>
                <w:sz w:val="22"/>
                <w:szCs w:val="22"/>
              </w:rPr>
            </w:pPr>
            <w:r w:rsidRPr="003E7F3D">
              <w:rPr>
                <w:rFonts w:eastAsia="Times New Roman" w:cs="Times New Roman"/>
                <w:b/>
                <w:bCs/>
                <w:color w:val="000000"/>
                <w:sz w:val="22"/>
                <w:szCs w:val="22"/>
              </w:rPr>
              <w:t>L</w:t>
            </w:r>
          </w:p>
        </w:tc>
        <w:tc>
          <w:tcPr>
            <w:tcW w:w="407" w:type="pct"/>
            <w:tcBorders>
              <w:top w:val="nil"/>
              <w:left w:val="nil"/>
              <w:bottom w:val="single" w:sz="4" w:space="0" w:color="auto"/>
              <w:right w:val="single" w:sz="4" w:space="0" w:color="auto"/>
            </w:tcBorders>
            <w:shd w:val="clear" w:color="auto" w:fill="auto"/>
            <w:noWrap/>
            <w:vAlign w:val="center"/>
            <w:hideMark/>
          </w:tcPr>
          <w:p w14:paraId="7003AC6C" w14:textId="77777777" w:rsidR="004F6E51" w:rsidRPr="003E7F3D" w:rsidRDefault="004F6E51" w:rsidP="00FB63FD">
            <w:pPr>
              <w:jc w:val="center"/>
              <w:rPr>
                <w:rFonts w:eastAsia="Times New Roman" w:cs="Times New Roman"/>
                <w:b/>
                <w:bCs/>
                <w:color w:val="000000"/>
                <w:sz w:val="22"/>
                <w:szCs w:val="22"/>
              </w:rPr>
            </w:pPr>
            <w:r w:rsidRPr="003E7F3D">
              <w:rPr>
                <w:rFonts w:eastAsia="Times New Roman" w:cs="Times New Roman"/>
                <w:b/>
                <w:bCs/>
                <w:color w:val="000000"/>
                <w:sz w:val="22"/>
                <w:szCs w:val="22"/>
              </w:rPr>
              <w:t>NL</w:t>
            </w:r>
          </w:p>
        </w:tc>
        <w:tc>
          <w:tcPr>
            <w:tcW w:w="312" w:type="pct"/>
            <w:tcBorders>
              <w:top w:val="nil"/>
              <w:left w:val="nil"/>
              <w:bottom w:val="single" w:sz="4" w:space="0" w:color="auto"/>
              <w:right w:val="single" w:sz="24" w:space="0" w:color="auto"/>
            </w:tcBorders>
            <w:shd w:val="clear" w:color="auto" w:fill="auto"/>
            <w:noWrap/>
            <w:vAlign w:val="center"/>
            <w:hideMark/>
          </w:tcPr>
          <w:p w14:paraId="57FAA956" w14:textId="77777777" w:rsidR="004F6E51" w:rsidRPr="003E7F3D" w:rsidRDefault="004F6E51" w:rsidP="00FB63FD">
            <w:pPr>
              <w:jc w:val="center"/>
              <w:rPr>
                <w:rFonts w:eastAsia="Times New Roman" w:cs="Times New Roman"/>
                <w:b/>
                <w:bCs/>
                <w:color w:val="000000"/>
                <w:sz w:val="22"/>
                <w:szCs w:val="22"/>
              </w:rPr>
            </w:pPr>
            <w:r>
              <w:rPr>
                <w:rFonts w:eastAsia="Times New Roman" w:cs="Times New Roman"/>
                <w:b/>
                <w:bCs/>
                <w:color w:val="000000"/>
                <w:sz w:val="22"/>
                <w:szCs w:val="22"/>
              </w:rPr>
              <w:t>Δ[s]</w:t>
            </w:r>
          </w:p>
        </w:tc>
        <w:tc>
          <w:tcPr>
            <w:tcW w:w="404" w:type="pct"/>
            <w:tcBorders>
              <w:top w:val="nil"/>
              <w:left w:val="single" w:sz="24" w:space="0" w:color="auto"/>
              <w:bottom w:val="single" w:sz="4" w:space="0" w:color="auto"/>
              <w:right w:val="single" w:sz="4" w:space="0" w:color="auto"/>
            </w:tcBorders>
            <w:shd w:val="clear" w:color="auto" w:fill="auto"/>
            <w:noWrap/>
            <w:vAlign w:val="center"/>
            <w:hideMark/>
          </w:tcPr>
          <w:p w14:paraId="463F3D0E" w14:textId="77777777" w:rsidR="004F6E51" w:rsidRPr="003E7F3D" w:rsidRDefault="004F6E51" w:rsidP="00FB63FD">
            <w:pPr>
              <w:jc w:val="center"/>
              <w:rPr>
                <w:rFonts w:eastAsia="Times New Roman" w:cs="Times New Roman"/>
                <w:b/>
                <w:bCs/>
                <w:color w:val="000000"/>
                <w:sz w:val="22"/>
                <w:szCs w:val="22"/>
              </w:rPr>
            </w:pPr>
            <w:r w:rsidRPr="003E7F3D">
              <w:rPr>
                <w:rFonts w:eastAsia="Times New Roman" w:cs="Times New Roman"/>
                <w:b/>
                <w:bCs/>
                <w:color w:val="000000"/>
                <w:sz w:val="22"/>
                <w:szCs w:val="22"/>
              </w:rPr>
              <w:t>L</w:t>
            </w:r>
          </w:p>
        </w:tc>
        <w:tc>
          <w:tcPr>
            <w:tcW w:w="357" w:type="pct"/>
            <w:tcBorders>
              <w:top w:val="nil"/>
              <w:left w:val="nil"/>
              <w:bottom w:val="single" w:sz="4" w:space="0" w:color="auto"/>
              <w:right w:val="single" w:sz="4" w:space="0" w:color="auto"/>
            </w:tcBorders>
            <w:shd w:val="clear" w:color="auto" w:fill="auto"/>
            <w:noWrap/>
            <w:vAlign w:val="center"/>
            <w:hideMark/>
          </w:tcPr>
          <w:p w14:paraId="031622BF" w14:textId="77777777" w:rsidR="004F6E51" w:rsidRPr="003E7F3D" w:rsidRDefault="004F6E51" w:rsidP="00FB63FD">
            <w:pPr>
              <w:jc w:val="center"/>
              <w:rPr>
                <w:rFonts w:eastAsia="Times New Roman" w:cs="Times New Roman"/>
                <w:b/>
                <w:bCs/>
                <w:color w:val="000000"/>
                <w:sz w:val="22"/>
                <w:szCs w:val="22"/>
              </w:rPr>
            </w:pPr>
            <w:r w:rsidRPr="003E7F3D">
              <w:rPr>
                <w:rFonts w:eastAsia="Times New Roman" w:cs="Times New Roman"/>
                <w:b/>
                <w:bCs/>
                <w:color w:val="000000"/>
                <w:sz w:val="22"/>
                <w:szCs w:val="22"/>
              </w:rPr>
              <w:t>NL</w:t>
            </w:r>
          </w:p>
        </w:tc>
        <w:tc>
          <w:tcPr>
            <w:tcW w:w="358" w:type="pct"/>
            <w:tcBorders>
              <w:top w:val="nil"/>
              <w:left w:val="nil"/>
              <w:bottom w:val="single" w:sz="4" w:space="0" w:color="auto"/>
              <w:right w:val="single" w:sz="24" w:space="0" w:color="auto"/>
            </w:tcBorders>
            <w:shd w:val="clear" w:color="auto" w:fill="auto"/>
            <w:noWrap/>
            <w:vAlign w:val="center"/>
            <w:hideMark/>
          </w:tcPr>
          <w:p w14:paraId="033FB901" w14:textId="77777777" w:rsidR="004F6E51" w:rsidRPr="003E7F3D" w:rsidRDefault="004F6E51" w:rsidP="00FB63FD">
            <w:pPr>
              <w:jc w:val="center"/>
              <w:rPr>
                <w:rFonts w:eastAsia="Times New Roman" w:cs="Times New Roman"/>
                <w:b/>
                <w:bCs/>
                <w:color w:val="000000"/>
                <w:sz w:val="22"/>
                <w:szCs w:val="22"/>
              </w:rPr>
            </w:pPr>
            <w:r>
              <w:rPr>
                <w:rFonts w:eastAsia="Times New Roman" w:cs="Times New Roman"/>
                <w:b/>
                <w:bCs/>
                <w:color w:val="000000"/>
                <w:sz w:val="22"/>
                <w:szCs w:val="22"/>
              </w:rPr>
              <w:t>Δ[s]</w:t>
            </w:r>
          </w:p>
        </w:tc>
        <w:tc>
          <w:tcPr>
            <w:tcW w:w="357" w:type="pct"/>
            <w:tcBorders>
              <w:top w:val="nil"/>
              <w:left w:val="single" w:sz="24" w:space="0" w:color="auto"/>
              <w:bottom w:val="single" w:sz="4" w:space="0" w:color="auto"/>
              <w:right w:val="single" w:sz="4" w:space="0" w:color="auto"/>
            </w:tcBorders>
            <w:shd w:val="clear" w:color="auto" w:fill="auto"/>
            <w:noWrap/>
            <w:vAlign w:val="center"/>
            <w:hideMark/>
          </w:tcPr>
          <w:p w14:paraId="3EA91702" w14:textId="77777777" w:rsidR="004F6E51" w:rsidRPr="003E7F3D" w:rsidRDefault="004F6E51" w:rsidP="00FB63FD">
            <w:pPr>
              <w:jc w:val="center"/>
              <w:rPr>
                <w:rFonts w:eastAsia="Times New Roman" w:cs="Times New Roman"/>
                <w:b/>
                <w:bCs/>
                <w:color w:val="000000"/>
                <w:sz w:val="22"/>
                <w:szCs w:val="22"/>
              </w:rPr>
            </w:pPr>
            <w:r w:rsidRPr="003E7F3D">
              <w:rPr>
                <w:rFonts w:eastAsia="Times New Roman" w:cs="Times New Roman"/>
                <w:b/>
                <w:bCs/>
                <w:color w:val="000000"/>
                <w:sz w:val="22"/>
                <w:szCs w:val="22"/>
              </w:rPr>
              <w:t>L</w:t>
            </w:r>
          </w:p>
        </w:tc>
        <w:tc>
          <w:tcPr>
            <w:tcW w:w="357" w:type="pct"/>
            <w:tcBorders>
              <w:top w:val="nil"/>
              <w:left w:val="nil"/>
              <w:bottom w:val="single" w:sz="4" w:space="0" w:color="auto"/>
              <w:right w:val="single" w:sz="4" w:space="0" w:color="auto"/>
            </w:tcBorders>
            <w:shd w:val="clear" w:color="auto" w:fill="auto"/>
            <w:noWrap/>
            <w:vAlign w:val="center"/>
            <w:hideMark/>
          </w:tcPr>
          <w:p w14:paraId="77E488AD" w14:textId="77777777" w:rsidR="004F6E51" w:rsidRPr="003E7F3D" w:rsidRDefault="004F6E51" w:rsidP="00FB63FD">
            <w:pPr>
              <w:jc w:val="center"/>
              <w:rPr>
                <w:rFonts w:eastAsia="Times New Roman" w:cs="Times New Roman"/>
                <w:b/>
                <w:bCs/>
                <w:color w:val="000000"/>
                <w:sz w:val="22"/>
                <w:szCs w:val="22"/>
              </w:rPr>
            </w:pPr>
            <w:r w:rsidRPr="003E7F3D">
              <w:rPr>
                <w:rFonts w:eastAsia="Times New Roman" w:cs="Times New Roman"/>
                <w:b/>
                <w:bCs/>
                <w:color w:val="000000"/>
                <w:sz w:val="22"/>
                <w:szCs w:val="22"/>
              </w:rPr>
              <w:t>NL</w:t>
            </w:r>
          </w:p>
        </w:tc>
        <w:tc>
          <w:tcPr>
            <w:tcW w:w="489" w:type="pct"/>
            <w:tcBorders>
              <w:top w:val="nil"/>
              <w:left w:val="nil"/>
              <w:bottom w:val="single" w:sz="4" w:space="0" w:color="auto"/>
              <w:right w:val="single" w:sz="24" w:space="0" w:color="auto"/>
            </w:tcBorders>
            <w:shd w:val="clear" w:color="auto" w:fill="auto"/>
            <w:noWrap/>
            <w:vAlign w:val="center"/>
            <w:hideMark/>
          </w:tcPr>
          <w:p w14:paraId="155C4F0F" w14:textId="49EF3C90" w:rsidR="004F6E51" w:rsidRPr="003E7F3D" w:rsidRDefault="004F6E51" w:rsidP="00FB63FD">
            <w:pPr>
              <w:jc w:val="center"/>
              <w:rPr>
                <w:rFonts w:eastAsia="Times New Roman" w:cs="Times New Roman"/>
                <w:b/>
                <w:bCs/>
                <w:color w:val="000000"/>
                <w:sz w:val="22"/>
                <w:szCs w:val="22"/>
              </w:rPr>
            </w:pPr>
            <w:r>
              <w:rPr>
                <w:rFonts w:eastAsia="Times New Roman" w:cs="Times New Roman"/>
                <w:b/>
                <w:bCs/>
                <w:color w:val="000000"/>
                <w:sz w:val="22"/>
                <w:szCs w:val="22"/>
              </w:rPr>
              <w:t>Δ[%]</w:t>
            </w:r>
          </w:p>
        </w:tc>
      </w:tr>
      <w:tr w:rsidR="004F6E51" w:rsidRPr="003E7F3D" w14:paraId="1CE76279" w14:textId="77777777" w:rsidTr="004F6E51">
        <w:trPr>
          <w:trHeight w:val="300"/>
        </w:trPr>
        <w:tc>
          <w:tcPr>
            <w:tcW w:w="575" w:type="pct"/>
            <w:tcBorders>
              <w:top w:val="single" w:sz="4" w:space="0" w:color="auto"/>
              <w:left w:val="single" w:sz="24" w:space="0" w:color="auto"/>
              <w:bottom w:val="single" w:sz="4" w:space="0" w:color="auto"/>
              <w:right w:val="single" w:sz="4" w:space="0" w:color="auto"/>
            </w:tcBorders>
          </w:tcPr>
          <w:p w14:paraId="65301BCA" w14:textId="4FED39AA" w:rsidR="004F6E51" w:rsidRDefault="004F6E51" w:rsidP="00FB63FD">
            <w:pPr>
              <w:jc w:val="center"/>
              <w:rPr>
                <w:rFonts w:eastAsia="Times New Roman" w:cs="Times New Roman"/>
                <w:color w:val="000000"/>
                <w:sz w:val="22"/>
                <w:szCs w:val="22"/>
              </w:rPr>
            </w:pPr>
            <w:r>
              <w:rPr>
                <w:rFonts w:eastAsia="Times New Roman" w:cs="Times New Roman"/>
                <w:color w:val="000000"/>
                <w:sz w:val="22"/>
                <w:szCs w:val="22"/>
              </w:rPr>
              <w:t>L / NL #1</w:t>
            </w:r>
          </w:p>
        </w:tc>
        <w:tc>
          <w:tcPr>
            <w:tcW w:w="572" w:type="pct"/>
            <w:tcBorders>
              <w:top w:val="single" w:sz="4" w:space="0" w:color="auto"/>
              <w:left w:val="single" w:sz="18" w:space="0" w:color="auto"/>
              <w:bottom w:val="single" w:sz="4" w:space="0" w:color="auto"/>
              <w:right w:val="single" w:sz="4" w:space="0" w:color="auto"/>
            </w:tcBorders>
            <w:shd w:val="clear" w:color="auto" w:fill="auto"/>
            <w:noWrap/>
            <w:vAlign w:val="center"/>
            <w:hideMark/>
          </w:tcPr>
          <w:p w14:paraId="05D2B5B4" w14:textId="0AC935B2" w:rsidR="004F6E51" w:rsidRPr="00352144" w:rsidRDefault="004F6E51" w:rsidP="00FB63FD">
            <w:pPr>
              <w:jc w:val="center"/>
              <w:rPr>
                <w:rFonts w:eastAsia="Times New Roman" w:cs="Times New Roman"/>
                <w:color w:val="000000"/>
                <w:sz w:val="22"/>
                <w:szCs w:val="22"/>
              </w:rPr>
            </w:pPr>
            <w:r>
              <w:rPr>
                <w:rFonts w:eastAsia="Times New Roman" w:cs="Times New Roman"/>
                <w:color w:val="000000"/>
                <w:sz w:val="22"/>
                <w:szCs w:val="22"/>
              </w:rPr>
              <w:t>40 / 24</w:t>
            </w:r>
          </w:p>
        </w:tc>
        <w:tc>
          <w:tcPr>
            <w:tcW w:w="504" w:type="pct"/>
            <w:tcBorders>
              <w:top w:val="single" w:sz="4" w:space="0" w:color="auto"/>
              <w:left w:val="single" w:sz="4" w:space="0" w:color="auto"/>
              <w:bottom w:val="single" w:sz="4" w:space="0" w:color="auto"/>
              <w:right w:val="single" w:sz="24" w:space="0" w:color="auto"/>
            </w:tcBorders>
            <w:vAlign w:val="center"/>
          </w:tcPr>
          <w:p w14:paraId="7F916685" w14:textId="2AD5D055" w:rsidR="004F6E51" w:rsidRPr="00352144" w:rsidRDefault="004F6E51" w:rsidP="00FB63FD">
            <w:pPr>
              <w:jc w:val="center"/>
              <w:rPr>
                <w:rFonts w:eastAsia="Times New Roman" w:cs="Times New Roman"/>
                <w:color w:val="000000"/>
                <w:sz w:val="22"/>
                <w:szCs w:val="22"/>
              </w:rPr>
            </w:pPr>
            <w:r>
              <w:rPr>
                <w:rFonts w:eastAsia="Times New Roman" w:cs="Times New Roman"/>
                <w:color w:val="000000"/>
                <w:sz w:val="22"/>
                <w:szCs w:val="22"/>
              </w:rPr>
              <w:t xml:space="preserve">15 </w:t>
            </w:r>
            <w:r w:rsidRPr="00352144">
              <w:rPr>
                <w:rFonts w:eastAsia="Times New Roman" w:cs="Times New Roman"/>
                <w:color w:val="000000"/>
                <w:sz w:val="22"/>
                <w:szCs w:val="22"/>
              </w:rPr>
              <w:t>/</w:t>
            </w:r>
            <w:r>
              <w:rPr>
                <w:rFonts w:eastAsia="Times New Roman" w:cs="Times New Roman"/>
                <w:color w:val="000000"/>
                <w:sz w:val="22"/>
                <w:szCs w:val="22"/>
              </w:rPr>
              <w:t xml:space="preserve"> ​10</w:t>
            </w:r>
          </w:p>
        </w:tc>
        <w:tc>
          <w:tcPr>
            <w:tcW w:w="309" w:type="pct"/>
            <w:tcBorders>
              <w:top w:val="single" w:sz="4" w:space="0" w:color="auto"/>
              <w:left w:val="single" w:sz="24" w:space="0" w:color="auto"/>
              <w:bottom w:val="single" w:sz="4" w:space="0" w:color="auto"/>
              <w:right w:val="single" w:sz="4" w:space="0" w:color="auto"/>
            </w:tcBorders>
            <w:shd w:val="clear" w:color="auto" w:fill="auto"/>
            <w:noWrap/>
            <w:vAlign w:val="center"/>
            <w:hideMark/>
          </w:tcPr>
          <w:p w14:paraId="0816FBFF" w14:textId="2C6AE6C6" w:rsidR="004F6E51" w:rsidRPr="00352144" w:rsidRDefault="004F6E51" w:rsidP="00FB63FD">
            <w:pPr>
              <w:jc w:val="center"/>
              <w:rPr>
                <w:rFonts w:eastAsia="Times New Roman" w:cs="Times New Roman"/>
                <w:color w:val="000000"/>
                <w:sz w:val="22"/>
                <w:szCs w:val="22"/>
              </w:rPr>
            </w:pPr>
            <w:r>
              <w:rPr>
                <w:rFonts w:cs="Times New Roman"/>
                <w:color w:val="000000"/>
                <w:sz w:val="22"/>
                <w:szCs w:val="22"/>
              </w:rPr>
              <w:t>0.75</w:t>
            </w:r>
          </w:p>
        </w:tc>
        <w:tc>
          <w:tcPr>
            <w:tcW w:w="40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CE2CE4" w14:textId="6FD9D134" w:rsidR="004F6E51" w:rsidRPr="00352144" w:rsidRDefault="004F6E51" w:rsidP="004F6E51">
            <w:pPr>
              <w:jc w:val="center"/>
              <w:rPr>
                <w:rFonts w:eastAsia="Times New Roman" w:cs="Times New Roman"/>
                <w:color w:val="000000"/>
                <w:sz w:val="22"/>
                <w:szCs w:val="22"/>
              </w:rPr>
            </w:pPr>
            <w:r>
              <w:rPr>
                <w:rFonts w:cs="Times New Roman"/>
                <w:color w:val="000000"/>
                <w:sz w:val="22"/>
                <w:szCs w:val="22"/>
              </w:rPr>
              <w:t>9.82</w:t>
            </w:r>
          </w:p>
        </w:tc>
        <w:tc>
          <w:tcPr>
            <w:tcW w:w="312" w:type="pct"/>
            <w:tcBorders>
              <w:top w:val="single" w:sz="4" w:space="0" w:color="auto"/>
              <w:left w:val="single" w:sz="4" w:space="0" w:color="auto"/>
              <w:bottom w:val="single" w:sz="4" w:space="0" w:color="auto"/>
              <w:right w:val="single" w:sz="24" w:space="0" w:color="auto"/>
            </w:tcBorders>
            <w:shd w:val="clear" w:color="auto" w:fill="auto"/>
            <w:noWrap/>
            <w:vAlign w:val="center"/>
            <w:hideMark/>
          </w:tcPr>
          <w:p w14:paraId="249D1D11" w14:textId="524B1C44" w:rsidR="004F6E51" w:rsidRPr="00D15BF8" w:rsidRDefault="004F6E51" w:rsidP="00FB63FD">
            <w:pPr>
              <w:jc w:val="center"/>
              <w:rPr>
                <w:rFonts w:eastAsia="Times New Roman" w:cs="Times New Roman"/>
                <w:b/>
                <w:color w:val="000000"/>
                <w:sz w:val="22"/>
                <w:szCs w:val="22"/>
              </w:rPr>
            </w:pPr>
            <w:r>
              <w:rPr>
                <w:rFonts w:cs="Times New Roman"/>
                <w:b/>
                <w:color w:val="000000"/>
                <w:sz w:val="22"/>
                <w:szCs w:val="22"/>
              </w:rPr>
              <w:t>9.07</w:t>
            </w:r>
          </w:p>
        </w:tc>
        <w:tc>
          <w:tcPr>
            <w:tcW w:w="404" w:type="pct"/>
            <w:tcBorders>
              <w:top w:val="single" w:sz="4" w:space="0" w:color="auto"/>
              <w:left w:val="single" w:sz="24" w:space="0" w:color="auto"/>
              <w:bottom w:val="single" w:sz="4" w:space="0" w:color="auto"/>
              <w:right w:val="single" w:sz="4" w:space="0" w:color="auto"/>
            </w:tcBorders>
            <w:shd w:val="clear" w:color="auto" w:fill="auto"/>
            <w:noWrap/>
            <w:vAlign w:val="center"/>
            <w:hideMark/>
          </w:tcPr>
          <w:p w14:paraId="3A70E0EE" w14:textId="3E0320A4" w:rsidR="004F6E51" w:rsidRPr="00352144" w:rsidRDefault="004F6E51" w:rsidP="00FB63FD">
            <w:pPr>
              <w:jc w:val="center"/>
              <w:rPr>
                <w:rFonts w:eastAsia="Times New Roman" w:cs="Times New Roman"/>
                <w:color w:val="000000"/>
                <w:sz w:val="22"/>
                <w:szCs w:val="22"/>
              </w:rPr>
            </w:pPr>
            <w:r>
              <w:rPr>
                <w:rFonts w:cs="Times New Roman"/>
                <w:color w:val="000000"/>
                <w:sz w:val="22"/>
                <w:szCs w:val="22"/>
              </w:rPr>
              <w:t>3.61</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1D671" w14:textId="070AB6F6" w:rsidR="004F6E51" w:rsidRPr="00352144" w:rsidRDefault="004F6E51" w:rsidP="00FB63FD">
            <w:pPr>
              <w:jc w:val="center"/>
              <w:rPr>
                <w:rFonts w:eastAsia="Times New Roman" w:cs="Times New Roman"/>
                <w:color w:val="000000"/>
                <w:sz w:val="22"/>
                <w:szCs w:val="22"/>
              </w:rPr>
            </w:pPr>
            <w:r>
              <w:rPr>
                <w:rFonts w:cs="Times New Roman"/>
                <w:color w:val="000000"/>
                <w:sz w:val="22"/>
                <w:szCs w:val="22"/>
              </w:rPr>
              <w:t>10.07</w:t>
            </w:r>
          </w:p>
        </w:tc>
        <w:tc>
          <w:tcPr>
            <w:tcW w:w="358" w:type="pct"/>
            <w:tcBorders>
              <w:top w:val="single" w:sz="4" w:space="0" w:color="auto"/>
              <w:left w:val="single" w:sz="4" w:space="0" w:color="auto"/>
              <w:bottom w:val="single" w:sz="4" w:space="0" w:color="auto"/>
              <w:right w:val="single" w:sz="24" w:space="0" w:color="auto"/>
            </w:tcBorders>
            <w:shd w:val="clear" w:color="auto" w:fill="auto"/>
            <w:noWrap/>
            <w:vAlign w:val="center"/>
            <w:hideMark/>
          </w:tcPr>
          <w:p w14:paraId="053C6793" w14:textId="5B9B9DD2" w:rsidR="004F6E51" w:rsidRPr="00D15BF8" w:rsidRDefault="004F6E51" w:rsidP="00FB63FD">
            <w:pPr>
              <w:jc w:val="center"/>
              <w:rPr>
                <w:rFonts w:eastAsia="Times New Roman" w:cs="Times New Roman"/>
                <w:b/>
                <w:color w:val="000000"/>
                <w:sz w:val="22"/>
                <w:szCs w:val="22"/>
              </w:rPr>
            </w:pPr>
            <w:r>
              <w:rPr>
                <w:rFonts w:cs="Times New Roman"/>
                <w:b/>
                <w:color w:val="000000"/>
                <w:sz w:val="22"/>
                <w:szCs w:val="22"/>
              </w:rPr>
              <w:t>6.46</w:t>
            </w:r>
          </w:p>
        </w:tc>
        <w:tc>
          <w:tcPr>
            <w:tcW w:w="357" w:type="pct"/>
            <w:tcBorders>
              <w:top w:val="single" w:sz="4" w:space="0" w:color="auto"/>
              <w:left w:val="single" w:sz="24" w:space="0" w:color="auto"/>
              <w:bottom w:val="single" w:sz="4" w:space="0" w:color="auto"/>
              <w:right w:val="single" w:sz="4" w:space="0" w:color="auto"/>
            </w:tcBorders>
            <w:shd w:val="clear" w:color="auto" w:fill="auto"/>
            <w:noWrap/>
            <w:vAlign w:val="center"/>
            <w:hideMark/>
          </w:tcPr>
          <w:p w14:paraId="795E208E" w14:textId="77777777" w:rsidR="004F6E51" w:rsidRPr="00352144" w:rsidRDefault="004F6E51" w:rsidP="00FB63FD">
            <w:pPr>
              <w:jc w:val="center"/>
              <w:rPr>
                <w:rFonts w:eastAsia="Times New Roman" w:cs="Times New Roman"/>
                <w:color w:val="000000"/>
                <w:sz w:val="22"/>
                <w:szCs w:val="22"/>
              </w:rPr>
            </w:pPr>
            <w:r w:rsidRPr="00352144">
              <w:rPr>
                <w:rFonts w:cs="Times New Roman"/>
                <w:color w:val="000000"/>
                <w:sz w:val="22"/>
                <w:szCs w:val="22"/>
              </w:rPr>
              <w:t>0.00</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13E398" w14:textId="77777777" w:rsidR="004F6E51" w:rsidRPr="00352144" w:rsidRDefault="004F6E51" w:rsidP="00FB63FD">
            <w:pPr>
              <w:jc w:val="center"/>
              <w:rPr>
                <w:rFonts w:eastAsia="Times New Roman" w:cs="Times New Roman"/>
                <w:color w:val="000000"/>
                <w:sz w:val="22"/>
                <w:szCs w:val="22"/>
              </w:rPr>
            </w:pPr>
            <w:r w:rsidRPr="00352144">
              <w:rPr>
                <w:rFonts w:cs="Times New Roman"/>
                <w:color w:val="000000"/>
                <w:sz w:val="22"/>
                <w:szCs w:val="22"/>
              </w:rPr>
              <w:t>0.00</w:t>
            </w:r>
          </w:p>
        </w:tc>
        <w:tc>
          <w:tcPr>
            <w:tcW w:w="489" w:type="pct"/>
            <w:tcBorders>
              <w:top w:val="single" w:sz="4" w:space="0" w:color="auto"/>
              <w:left w:val="single" w:sz="4" w:space="0" w:color="auto"/>
              <w:bottom w:val="single" w:sz="4" w:space="0" w:color="auto"/>
              <w:right w:val="single" w:sz="24" w:space="0" w:color="auto"/>
            </w:tcBorders>
            <w:shd w:val="clear" w:color="auto" w:fill="auto"/>
            <w:noWrap/>
            <w:vAlign w:val="center"/>
            <w:hideMark/>
          </w:tcPr>
          <w:p w14:paraId="350F095F" w14:textId="77777777" w:rsidR="004F6E51" w:rsidRPr="00D15BF8" w:rsidRDefault="004F6E51" w:rsidP="00FB63FD">
            <w:pPr>
              <w:jc w:val="center"/>
              <w:rPr>
                <w:rFonts w:eastAsia="Times New Roman" w:cs="Times New Roman"/>
                <w:b/>
                <w:color w:val="000000"/>
                <w:sz w:val="22"/>
                <w:szCs w:val="22"/>
              </w:rPr>
            </w:pPr>
            <w:r w:rsidRPr="00D15BF8">
              <w:rPr>
                <w:rFonts w:cs="Times New Roman"/>
                <w:b/>
                <w:color w:val="000000"/>
                <w:sz w:val="22"/>
                <w:szCs w:val="22"/>
              </w:rPr>
              <w:t>0.00</w:t>
            </w:r>
          </w:p>
        </w:tc>
      </w:tr>
      <w:tr w:rsidR="004F6E51" w:rsidRPr="003E7F3D" w14:paraId="0CFB7B33" w14:textId="77777777" w:rsidTr="004F6E51">
        <w:trPr>
          <w:trHeight w:val="300"/>
        </w:trPr>
        <w:tc>
          <w:tcPr>
            <w:tcW w:w="575" w:type="pct"/>
            <w:tcBorders>
              <w:top w:val="single" w:sz="4" w:space="0" w:color="auto"/>
              <w:left w:val="single" w:sz="24" w:space="0" w:color="auto"/>
              <w:bottom w:val="single" w:sz="24" w:space="0" w:color="auto"/>
              <w:right w:val="single" w:sz="4" w:space="0" w:color="auto"/>
            </w:tcBorders>
          </w:tcPr>
          <w:p w14:paraId="012C9769" w14:textId="06501081" w:rsidR="004F6E51" w:rsidRDefault="004F6E51" w:rsidP="00FB63FD">
            <w:pPr>
              <w:jc w:val="center"/>
              <w:rPr>
                <w:rFonts w:eastAsia="Times New Roman" w:cs="Times New Roman"/>
                <w:color w:val="000000"/>
                <w:sz w:val="22"/>
                <w:szCs w:val="22"/>
              </w:rPr>
            </w:pPr>
            <w:r>
              <w:rPr>
                <w:rFonts w:eastAsia="Times New Roman" w:cs="Times New Roman"/>
                <w:color w:val="000000"/>
                <w:sz w:val="22"/>
                <w:szCs w:val="22"/>
              </w:rPr>
              <w:t>L / NL #2</w:t>
            </w:r>
          </w:p>
        </w:tc>
        <w:tc>
          <w:tcPr>
            <w:tcW w:w="572" w:type="pct"/>
            <w:tcBorders>
              <w:top w:val="single" w:sz="4" w:space="0" w:color="auto"/>
              <w:left w:val="single" w:sz="18" w:space="0" w:color="auto"/>
              <w:bottom w:val="single" w:sz="24" w:space="0" w:color="auto"/>
              <w:right w:val="single" w:sz="4" w:space="0" w:color="auto"/>
            </w:tcBorders>
            <w:shd w:val="clear" w:color="auto" w:fill="auto"/>
            <w:noWrap/>
            <w:vAlign w:val="center"/>
          </w:tcPr>
          <w:p w14:paraId="77AF7D6E" w14:textId="64359A7C" w:rsidR="004F6E51" w:rsidRDefault="004F6E51" w:rsidP="00FB63FD">
            <w:pPr>
              <w:jc w:val="center"/>
              <w:rPr>
                <w:rFonts w:eastAsia="Times New Roman" w:cs="Times New Roman"/>
                <w:color w:val="000000"/>
                <w:sz w:val="22"/>
                <w:szCs w:val="22"/>
              </w:rPr>
            </w:pPr>
            <w:r>
              <w:rPr>
                <w:rFonts w:eastAsia="Times New Roman" w:cs="Times New Roman"/>
                <w:color w:val="000000"/>
                <w:sz w:val="22"/>
                <w:szCs w:val="22"/>
              </w:rPr>
              <w:t>40 / 40</w:t>
            </w:r>
          </w:p>
        </w:tc>
        <w:tc>
          <w:tcPr>
            <w:tcW w:w="504" w:type="pct"/>
            <w:tcBorders>
              <w:top w:val="single" w:sz="4" w:space="0" w:color="auto"/>
              <w:left w:val="single" w:sz="4" w:space="0" w:color="auto"/>
              <w:bottom w:val="single" w:sz="24" w:space="0" w:color="auto"/>
              <w:right w:val="single" w:sz="24" w:space="0" w:color="auto"/>
            </w:tcBorders>
            <w:vAlign w:val="center"/>
          </w:tcPr>
          <w:p w14:paraId="226BE0F8" w14:textId="65C98D85" w:rsidR="004F6E51" w:rsidRDefault="004F6E51" w:rsidP="00FB63FD">
            <w:pPr>
              <w:jc w:val="center"/>
              <w:rPr>
                <w:rFonts w:eastAsia="Times New Roman" w:cs="Times New Roman"/>
                <w:color w:val="000000"/>
                <w:sz w:val="22"/>
                <w:szCs w:val="22"/>
              </w:rPr>
            </w:pPr>
            <w:r>
              <w:rPr>
                <w:rFonts w:eastAsia="Times New Roman" w:cs="Times New Roman"/>
                <w:color w:val="000000"/>
                <w:sz w:val="22"/>
                <w:szCs w:val="22"/>
              </w:rPr>
              <w:t>15 / 15</w:t>
            </w:r>
          </w:p>
        </w:tc>
        <w:tc>
          <w:tcPr>
            <w:tcW w:w="309" w:type="pct"/>
            <w:tcBorders>
              <w:top w:val="single" w:sz="4" w:space="0" w:color="auto"/>
              <w:left w:val="single" w:sz="24" w:space="0" w:color="auto"/>
              <w:bottom w:val="single" w:sz="24" w:space="0" w:color="auto"/>
              <w:right w:val="single" w:sz="4" w:space="0" w:color="auto"/>
            </w:tcBorders>
            <w:shd w:val="clear" w:color="auto" w:fill="auto"/>
            <w:noWrap/>
            <w:vAlign w:val="center"/>
          </w:tcPr>
          <w:p w14:paraId="1FA25540" w14:textId="62793115" w:rsidR="004F6E51" w:rsidRDefault="004F6E51" w:rsidP="00FB63FD">
            <w:pPr>
              <w:jc w:val="center"/>
              <w:rPr>
                <w:rFonts w:cs="Times New Roman"/>
                <w:color w:val="000000"/>
                <w:sz w:val="22"/>
                <w:szCs w:val="22"/>
              </w:rPr>
            </w:pPr>
            <w:r>
              <w:rPr>
                <w:rFonts w:cs="Times New Roman"/>
                <w:color w:val="000000"/>
                <w:sz w:val="22"/>
                <w:szCs w:val="22"/>
              </w:rPr>
              <w:t>0.75</w:t>
            </w:r>
          </w:p>
        </w:tc>
        <w:tc>
          <w:tcPr>
            <w:tcW w:w="407" w:type="pct"/>
            <w:tcBorders>
              <w:top w:val="single" w:sz="4" w:space="0" w:color="auto"/>
              <w:left w:val="single" w:sz="4" w:space="0" w:color="auto"/>
              <w:bottom w:val="single" w:sz="24" w:space="0" w:color="auto"/>
              <w:right w:val="single" w:sz="4" w:space="0" w:color="auto"/>
            </w:tcBorders>
            <w:shd w:val="clear" w:color="auto" w:fill="auto"/>
            <w:noWrap/>
            <w:vAlign w:val="center"/>
          </w:tcPr>
          <w:p w14:paraId="31AD32D8" w14:textId="52FF60DB" w:rsidR="004F6E51" w:rsidRDefault="004F6E51" w:rsidP="00FB63FD">
            <w:pPr>
              <w:jc w:val="center"/>
              <w:rPr>
                <w:rFonts w:cs="Times New Roman"/>
                <w:color w:val="000000"/>
                <w:sz w:val="22"/>
                <w:szCs w:val="22"/>
              </w:rPr>
            </w:pPr>
            <w:r>
              <w:rPr>
                <w:rFonts w:cs="Times New Roman"/>
                <w:color w:val="000000"/>
                <w:sz w:val="22"/>
                <w:szCs w:val="22"/>
              </w:rPr>
              <w:t>0.54</w:t>
            </w:r>
          </w:p>
        </w:tc>
        <w:tc>
          <w:tcPr>
            <w:tcW w:w="312" w:type="pct"/>
            <w:tcBorders>
              <w:top w:val="single" w:sz="4" w:space="0" w:color="auto"/>
              <w:left w:val="single" w:sz="4" w:space="0" w:color="auto"/>
              <w:bottom w:val="single" w:sz="24" w:space="0" w:color="auto"/>
              <w:right w:val="single" w:sz="24" w:space="0" w:color="auto"/>
            </w:tcBorders>
            <w:shd w:val="clear" w:color="auto" w:fill="auto"/>
            <w:noWrap/>
            <w:vAlign w:val="center"/>
          </w:tcPr>
          <w:p w14:paraId="5C8463F4" w14:textId="5BCFB366" w:rsidR="004F6E51" w:rsidRPr="00D15BF8" w:rsidRDefault="004F6E51" w:rsidP="00FB63FD">
            <w:pPr>
              <w:jc w:val="center"/>
              <w:rPr>
                <w:rFonts w:cs="Times New Roman"/>
                <w:b/>
                <w:color w:val="000000"/>
                <w:sz w:val="22"/>
                <w:szCs w:val="22"/>
              </w:rPr>
            </w:pPr>
            <w:r>
              <w:rPr>
                <w:rFonts w:cs="Times New Roman"/>
                <w:b/>
                <w:color w:val="000000"/>
                <w:sz w:val="22"/>
                <w:szCs w:val="22"/>
              </w:rPr>
              <w:t>0.21</w:t>
            </w:r>
          </w:p>
        </w:tc>
        <w:tc>
          <w:tcPr>
            <w:tcW w:w="404" w:type="pct"/>
            <w:tcBorders>
              <w:top w:val="single" w:sz="4" w:space="0" w:color="auto"/>
              <w:left w:val="single" w:sz="24" w:space="0" w:color="auto"/>
              <w:bottom w:val="single" w:sz="24" w:space="0" w:color="auto"/>
              <w:right w:val="single" w:sz="4" w:space="0" w:color="auto"/>
            </w:tcBorders>
            <w:shd w:val="clear" w:color="auto" w:fill="auto"/>
            <w:noWrap/>
            <w:vAlign w:val="center"/>
          </w:tcPr>
          <w:p w14:paraId="5DFB7F86" w14:textId="00BBD405" w:rsidR="004F6E51" w:rsidRDefault="004F6E51" w:rsidP="00FB63FD">
            <w:pPr>
              <w:jc w:val="center"/>
              <w:rPr>
                <w:rFonts w:cs="Times New Roman"/>
                <w:color w:val="000000"/>
                <w:sz w:val="22"/>
                <w:szCs w:val="22"/>
              </w:rPr>
            </w:pPr>
            <w:r>
              <w:rPr>
                <w:rFonts w:cs="Times New Roman"/>
                <w:color w:val="000000"/>
                <w:sz w:val="22"/>
                <w:szCs w:val="22"/>
              </w:rPr>
              <w:t>3.61</w:t>
            </w:r>
          </w:p>
        </w:tc>
        <w:tc>
          <w:tcPr>
            <w:tcW w:w="357" w:type="pct"/>
            <w:tcBorders>
              <w:top w:val="single" w:sz="4" w:space="0" w:color="auto"/>
              <w:left w:val="single" w:sz="4" w:space="0" w:color="auto"/>
              <w:bottom w:val="single" w:sz="24" w:space="0" w:color="auto"/>
              <w:right w:val="single" w:sz="4" w:space="0" w:color="auto"/>
            </w:tcBorders>
            <w:shd w:val="clear" w:color="auto" w:fill="auto"/>
            <w:noWrap/>
            <w:vAlign w:val="center"/>
          </w:tcPr>
          <w:p w14:paraId="14582980" w14:textId="053E184B" w:rsidR="004F6E51" w:rsidRDefault="004F6E51" w:rsidP="00FB63FD">
            <w:pPr>
              <w:jc w:val="center"/>
              <w:rPr>
                <w:rFonts w:cs="Times New Roman"/>
                <w:color w:val="000000"/>
                <w:sz w:val="22"/>
                <w:szCs w:val="22"/>
              </w:rPr>
            </w:pPr>
            <w:r>
              <w:rPr>
                <w:rFonts w:cs="Times New Roman"/>
                <w:color w:val="000000"/>
                <w:sz w:val="22"/>
                <w:szCs w:val="22"/>
              </w:rPr>
              <w:t>12.12</w:t>
            </w:r>
          </w:p>
        </w:tc>
        <w:tc>
          <w:tcPr>
            <w:tcW w:w="358" w:type="pct"/>
            <w:tcBorders>
              <w:top w:val="single" w:sz="4" w:space="0" w:color="auto"/>
              <w:left w:val="single" w:sz="4" w:space="0" w:color="auto"/>
              <w:bottom w:val="single" w:sz="24" w:space="0" w:color="auto"/>
              <w:right w:val="single" w:sz="24" w:space="0" w:color="auto"/>
            </w:tcBorders>
            <w:shd w:val="clear" w:color="auto" w:fill="auto"/>
            <w:noWrap/>
            <w:vAlign w:val="center"/>
          </w:tcPr>
          <w:p w14:paraId="153CC39B" w14:textId="33AD08A2" w:rsidR="004F6E51" w:rsidRDefault="004F6E51" w:rsidP="00FB63FD">
            <w:pPr>
              <w:jc w:val="center"/>
              <w:rPr>
                <w:rFonts w:cs="Times New Roman"/>
                <w:b/>
                <w:color w:val="000000"/>
                <w:sz w:val="22"/>
                <w:szCs w:val="22"/>
              </w:rPr>
            </w:pPr>
            <w:r>
              <w:rPr>
                <w:rFonts w:cs="Times New Roman"/>
                <w:b/>
                <w:color w:val="000000"/>
                <w:sz w:val="22"/>
                <w:szCs w:val="22"/>
              </w:rPr>
              <w:t>8.51</w:t>
            </w:r>
          </w:p>
        </w:tc>
        <w:tc>
          <w:tcPr>
            <w:tcW w:w="357" w:type="pct"/>
            <w:tcBorders>
              <w:top w:val="single" w:sz="4" w:space="0" w:color="auto"/>
              <w:left w:val="single" w:sz="24" w:space="0" w:color="auto"/>
              <w:bottom w:val="single" w:sz="24" w:space="0" w:color="auto"/>
              <w:right w:val="single" w:sz="4" w:space="0" w:color="auto"/>
            </w:tcBorders>
            <w:shd w:val="clear" w:color="auto" w:fill="auto"/>
            <w:noWrap/>
            <w:vAlign w:val="center"/>
          </w:tcPr>
          <w:p w14:paraId="5728DC50" w14:textId="1045BF60" w:rsidR="004F6E51" w:rsidRPr="00352144" w:rsidRDefault="004F6E51" w:rsidP="00FB63FD">
            <w:pPr>
              <w:jc w:val="center"/>
              <w:rPr>
                <w:rFonts w:cs="Times New Roman"/>
                <w:color w:val="000000"/>
                <w:sz w:val="22"/>
                <w:szCs w:val="22"/>
              </w:rPr>
            </w:pPr>
            <w:r w:rsidRPr="00352144">
              <w:rPr>
                <w:rFonts w:cs="Times New Roman"/>
                <w:color w:val="000000"/>
                <w:sz w:val="22"/>
                <w:szCs w:val="22"/>
              </w:rPr>
              <w:t>0.00</w:t>
            </w:r>
          </w:p>
        </w:tc>
        <w:tc>
          <w:tcPr>
            <w:tcW w:w="357" w:type="pct"/>
            <w:tcBorders>
              <w:top w:val="single" w:sz="4" w:space="0" w:color="auto"/>
              <w:left w:val="single" w:sz="4" w:space="0" w:color="auto"/>
              <w:bottom w:val="single" w:sz="24" w:space="0" w:color="auto"/>
              <w:right w:val="single" w:sz="4" w:space="0" w:color="auto"/>
            </w:tcBorders>
            <w:shd w:val="clear" w:color="auto" w:fill="auto"/>
            <w:noWrap/>
            <w:vAlign w:val="center"/>
          </w:tcPr>
          <w:p w14:paraId="5598BC15" w14:textId="5512C241" w:rsidR="004F6E51" w:rsidRPr="00352144" w:rsidRDefault="004F6E51" w:rsidP="00FB63FD">
            <w:pPr>
              <w:jc w:val="center"/>
              <w:rPr>
                <w:rFonts w:cs="Times New Roman"/>
                <w:color w:val="000000"/>
                <w:sz w:val="22"/>
                <w:szCs w:val="22"/>
              </w:rPr>
            </w:pPr>
            <w:r>
              <w:rPr>
                <w:rFonts w:cs="Times New Roman"/>
                <w:color w:val="000000"/>
                <w:sz w:val="22"/>
                <w:szCs w:val="22"/>
              </w:rPr>
              <w:t>1.02</w:t>
            </w:r>
          </w:p>
        </w:tc>
        <w:tc>
          <w:tcPr>
            <w:tcW w:w="489" w:type="pct"/>
            <w:tcBorders>
              <w:top w:val="single" w:sz="4" w:space="0" w:color="auto"/>
              <w:left w:val="single" w:sz="4" w:space="0" w:color="auto"/>
              <w:bottom w:val="single" w:sz="24" w:space="0" w:color="auto"/>
              <w:right w:val="single" w:sz="24" w:space="0" w:color="auto"/>
            </w:tcBorders>
            <w:shd w:val="clear" w:color="auto" w:fill="auto"/>
            <w:noWrap/>
            <w:vAlign w:val="center"/>
          </w:tcPr>
          <w:p w14:paraId="5F74555B" w14:textId="57DEC9F3" w:rsidR="004F6E51" w:rsidRPr="00D15BF8" w:rsidRDefault="004F6E51" w:rsidP="00FB63FD">
            <w:pPr>
              <w:jc w:val="center"/>
              <w:rPr>
                <w:rFonts w:cs="Times New Roman"/>
                <w:b/>
                <w:color w:val="000000"/>
                <w:sz w:val="22"/>
                <w:szCs w:val="22"/>
              </w:rPr>
            </w:pPr>
            <w:r>
              <w:rPr>
                <w:rFonts w:cs="Times New Roman"/>
                <w:b/>
                <w:color w:val="000000"/>
                <w:sz w:val="22"/>
                <w:szCs w:val="22"/>
              </w:rPr>
              <w:t>1.02</w:t>
            </w:r>
          </w:p>
        </w:tc>
      </w:tr>
    </w:tbl>
    <w:p w14:paraId="73B97114" w14:textId="77777777" w:rsidR="00FB63FD" w:rsidRDefault="00FB63FD" w:rsidP="00FB63FD">
      <w:pPr>
        <w:rPr>
          <w:lang w:eastAsia="ko-KR"/>
        </w:rPr>
      </w:pPr>
    </w:p>
    <w:p w14:paraId="2C340427" w14:textId="77777777" w:rsidR="00FB63FD" w:rsidRDefault="00FB63FD" w:rsidP="00FB63FD">
      <w:pPr>
        <w:pStyle w:val="Heading5"/>
        <w:rPr>
          <w:lang w:eastAsia="ko-KR"/>
        </w:rPr>
      </w:pPr>
      <w:r>
        <w:rPr>
          <w:lang w:eastAsia="ko-KR"/>
        </w:rPr>
        <w:t>Feed-Forward Compensation</w:t>
      </w:r>
    </w:p>
    <w:p w14:paraId="55C07370" w14:textId="53EC308B" w:rsidR="00FB63FD" w:rsidRDefault="00FB63FD" w:rsidP="00FB63FD">
      <w:pPr>
        <w:pStyle w:val="AllParagraph"/>
      </w:pPr>
      <w:r>
        <w:rPr>
          <w:lang w:eastAsia="ko-KR"/>
        </w:rPr>
        <w:t>The KF-USV was teste</w:t>
      </w:r>
      <w:r w:rsidR="004F6E51">
        <w:rPr>
          <w:lang w:eastAsia="ko-KR"/>
        </w:rPr>
        <w:t>d with and without the use of an identical feed-forward term as the low-speed and simulation testing.</w:t>
      </w:r>
      <w:r>
        <w:rPr>
          <w:lang w:eastAsia="ko-KR"/>
        </w:rPr>
        <w:t xml:space="preserve">  The basis of comparison for this testing is the non-linear thrust model ap</w:t>
      </w:r>
      <w:r w:rsidR="00BF0711">
        <w:rPr>
          <w:lang w:eastAsia="ko-KR"/>
        </w:rPr>
        <w:t xml:space="preserve">proximation. Figure 45 and Table 23 present the results of the tuned response for each system </w:t>
      </w:r>
      <w:r w:rsidR="00BF0711">
        <w:t xml:space="preserve">graphically and in the form of key performance characteristics.  </w:t>
      </w:r>
      <w:r>
        <w:rPr>
          <w:lang w:eastAsia="ko-KR"/>
        </w:rPr>
        <w:t xml:space="preserve">In addition to </w:t>
      </w:r>
      <w:r w:rsidR="00BF0711">
        <w:rPr>
          <w:lang w:eastAsia="ko-KR"/>
        </w:rPr>
        <w:t xml:space="preserve">conducting the similar comparison as the low-speed control, </w:t>
      </w:r>
      <w:r w:rsidR="00BF0711">
        <w:rPr>
          <w:lang w:eastAsia="ko-KR"/>
        </w:rPr>
        <w:lastRenderedPageBreak/>
        <w:t xml:space="preserve">testing was also conducted to compare a system with a proportional only ‘P’ controller with a feed-forward term versus one with a PI controller and feed forward. Figure 46 plots the two responses, one with no integrator and one with a minimal integrator gain to identifies trends related to the compensation generated. In addition to this and the previous step response comparison, the effect of the integrators is displayed in Figure 47. </w:t>
      </w:r>
      <w:r>
        <w:t>From these results we observe the following:</w:t>
      </w:r>
    </w:p>
    <w:p w14:paraId="531962B5" w14:textId="1AF2A8A8" w:rsidR="00FB63FD" w:rsidRDefault="00FB63FD" w:rsidP="007831DE">
      <w:pPr>
        <w:pStyle w:val="ListNumber"/>
        <w:numPr>
          <w:ilvl w:val="0"/>
          <w:numId w:val="26"/>
        </w:numPr>
      </w:pPr>
      <w:r>
        <w:t xml:space="preserve">The </w:t>
      </w:r>
      <w:r w:rsidR="00BF0711">
        <w:t xml:space="preserve">tuned feed forward and non-feed forward systems produced similar responses and performance characteristics. </w:t>
      </w:r>
    </w:p>
    <w:p w14:paraId="0FEC9D7D" w14:textId="0ADF76DF" w:rsidR="00FB63FD" w:rsidRDefault="00BF0711" w:rsidP="007831DE">
      <w:pPr>
        <w:pStyle w:val="ListNumber"/>
        <w:numPr>
          <w:ilvl w:val="0"/>
          <w:numId w:val="24"/>
        </w:numPr>
      </w:pPr>
      <w:r>
        <w:t xml:space="preserve">The feed-forward term nearly negates the need for the integrator to produce any effort as is indicated in Figure 47.  </w:t>
      </w:r>
    </w:p>
    <w:p w14:paraId="724240C8" w14:textId="5B7B6E26" w:rsidR="00FB63FD" w:rsidRDefault="00FB63FD" w:rsidP="00FB63FD">
      <w:pPr>
        <w:pStyle w:val="TableTitle"/>
        <w:rPr>
          <w:lang w:eastAsia="ko-KR"/>
        </w:rPr>
      </w:pPr>
      <w:bookmarkStart w:id="141" w:name="_Toc514246871"/>
      <w:r>
        <w:rPr>
          <w:lang w:eastAsia="ko-KR"/>
        </w:rPr>
        <w:t>Optimized Experimental Performance Characteristics—</w:t>
      </w:r>
      <w:r w:rsidR="005B7B84">
        <w:rPr>
          <w:lang w:eastAsia="ko-KR"/>
        </w:rPr>
        <w:t>High</w:t>
      </w:r>
      <w:r>
        <w:rPr>
          <w:lang w:eastAsia="ko-KR"/>
        </w:rPr>
        <w:t>-Speed Control—Feed-Forward Compensation</w:t>
      </w:r>
      <w:bookmarkEnd w:id="141"/>
    </w:p>
    <w:tbl>
      <w:tblPr>
        <w:tblW w:w="5170" w:type="pct"/>
        <w:tblLayout w:type="fixed"/>
        <w:tblLook w:val="04A0" w:firstRow="1" w:lastRow="0" w:firstColumn="1" w:lastColumn="0" w:noHBand="0" w:noVBand="1"/>
      </w:tblPr>
      <w:tblGrid>
        <w:gridCol w:w="1147"/>
        <w:gridCol w:w="1017"/>
        <w:gridCol w:w="620"/>
        <w:gridCol w:w="816"/>
        <w:gridCol w:w="627"/>
        <w:gridCol w:w="810"/>
        <w:gridCol w:w="716"/>
        <w:gridCol w:w="718"/>
        <w:gridCol w:w="716"/>
        <w:gridCol w:w="716"/>
        <w:gridCol w:w="983"/>
      </w:tblGrid>
      <w:tr w:rsidR="00FB63FD" w:rsidRPr="003E7F3D" w14:paraId="703FC49D" w14:textId="77777777" w:rsidTr="00FB63FD">
        <w:trPr>
          <w:trHeight w:val="300"/>
        </w:trPr>
        <w:tc>
          <w:tcPr>
            <w:tcW w:w="1217" w:type="pct"/>
            <w:gridSpan w:val="2"/>
            <w:tcBorders>
              <w:top w:val="single" w:sz="18" w:space="0" w:color="auto"/>
              <w:left w:val="single" w:sz="18" w:space="0" w:color="auto"/>
              <w:bottom w:val="single" w:sz="4" w:space="0" w:color="auto"/>
              <w:right w:val="single" w:sz="18" w:space="0" w:color="auto"/>
            </w:tcBorders>
            <w:vAlign w:val="center"/>
          </w:tcPr>
          <w:p w14:paraId="72BC3855" w14:textId="77777777" w:rsidR="00FB63FD" w:rsidRPr="003E7F3D" w:rsidRDefault="00FB63FD" w:rsidP="00FB63FD">
            <w:pPr>
              <w:jc w:val="center"/>
              <w:rPr>
                <w:rFonts w:eastAsia="Times New Roman" w:cs="Times New Roman"/>
                <w:b/>
                <w:bCs/>
                <w:color w:val="000000"/>
                <w:sz w:val="22"/>
                <w:szCs w:val="22"/>
              </w:rPr>
            </w:pPr>
            <w:r>
              <w:rPr>
                <w:rFonts w:eastAsia="Times New Roman" w:cs="Times New Roman"/>
                <w:b/>
                <w:bCs/>
                <w:color w:val="000000"/>
                <w:sz w:val="22"/>
                <w:szCs w:val="22"/>
              </w:rPr>
              <w:t>Gains</w:t>
            </w:r>
          </w:p>
        </w:tc>
        <w:tc>
          <w:tcPr>
            <w:tcW w:w="1161" w:type="pct"/>
            <w:gridSpan w:val="3"/>
            <w:tcBorders>
              <w:top w:val="single" w:sz="18" w:space="0" w:color="auto"/>
              <w:left w:val="single" w:sz="18" w:space="0" w:color="auto"/>
              <w:bottom w:val="single" w:sz="4" w:space="0" w:color="auto"/>
              <w:right w:val="single" w:sz="18" w:space="0" w:color="auto"/>
            </w:tcBorders>
            <w:shd w:val="clear" w:color="auto" w:fill="auto"/>
            <w:noWrap/>
            <w:vAlign w:val="center"/>
            <w:hideMark/>
          </w:tcPr>
          <w:p w14:paraId="39CA0280" w14:textId="77777777" w:rsidR="00FB63FD" w:rsidRPr="003E7F3D" w:rsidRDefault="00FB63FD" w:rsidP="00FB63FD">
            <w:pPr>
              <w:jc w:val="center"/>
              <w:rPr>
                <w:rFonts w:eastAsia="Times New Roman" w:cs="Times New Roman"/>
                <w:b/>
                <w:bCs/>
                <w:color w:val="000000"/>
                <w:sz w:val="22"/>
                <w:szCs w:val="22"/>
              </w:rPr>
            </w:pPr>
            <w:r>
              <w:rPr>
                <w:rFonts w:eastAsia="Times New Roman" w:cs="Times New Roman"/>
                <w:b/>
                <w:bCs/>
                <w:i/>
                <w:color w:val="000000"/>
                <w:sz w:val="22"/>
                <w:szCs w:val="22"/>
              </w:rPr>
              <w:t xml:space="preserve">Rise Time, </w:t>
            </w:r>
            <w:r w:rsidRPr="00606274">
              <w:rPr>
                <w:rFonts w:eastAsia="Times New Roman" w:cs="Times New Roman"/>
                <w:b/>
                <w:bCs/>
                <w:i/>
                <w:color w:val="000000"/>
                <w:sz w:val="22"/>
                <w:szCs w:val="22"/>
              </w:rPr>
              <w:t>T</w:t>
            </w:r>
            <w:r w:rsidRPr="00606274">
              <w:rPr>
                <w:rFonts w:eastAsia="Times New Roman" w:cs="Times New Roman"/>
                <w:b/>
                <w:bCs/>
                <w:i/>
                <w:color w:val="000000"/>
                <w:sz w:val="22"/>
                <w:szCs w:val="22"/>
                <w:vertAlign w:val="subscript"/>
              </w:rPr>
              <w:t>R</w:t>
            </w:r>
            <w:r w:rsidRPr="003E7F3D">
              <w:rPr>
                <w:rFonts w:eastAsia="Times New Roman" w:cs="Times New Roman"/>
                <w:b/>
                <w:bCs/>
                <w:color w:val="000000"/>
                <w:sz w:val="22"/>
                <w:szCs w:val="22"/>
              </w:rPr>
              <w:t xml:space="preserve"> [s]</w:t>
            </w:r>
          </w:p>
        </w:tc>
        <w:tc>
          <w:tcPr>
            <w:tcW w:w="1263" w:type="pct"/>
            <w:gridSpan w:val="3"/>
            <w:tcBorders>
              <w:top w:val="single" w:sz="18" w:space="0" w:color="auto"/>
              <w:left w:val="single" w:sz="18" w:space="0" w:color="auto"/>
              <w:bottom w:val="single" w:sz="4" w:space="0" w:color="auto"/>
              <w:right w:val="single" w:sz="24" w:space="0" w:color="auto"/>
            </w:tcBorders>
            <w:shd w:val="clear" w:color="auto" w:fill="auto"/>
            <w:noWrap/>
            <w:vAlign w:val="center"/>
            <w:hideMark/>
          </w:tcPr>
          <w:p w14:paraId="15CEB874" w14:textId="77777777" w:rsidR="00FB63FD" w:rsidRPr="003E7F3D" w:rsidRDefault="00FB63FD" w:rsidP="00FB63FD">
            <w:pPr>
              <w:jc w:val="center"/>
              <w:rPr>
                <w:rFonts w:eastAsia="Times New Roman" w:cs="Times New Roman"/>
                <w:b/>
                <w:bCs/>
                <w:color w:val="000000"/>
                <w:sz w:val="22"/>
                <w:szCs w:val="22"/>
              </w:rPr>
            </w:pPr>
            <w:r w:rsidRPr="00606274">
              <w:rPr>
                <w:rFonts w:eastAsia="Times New Roman" w:cs="Times New Roman"/>
                <w:b/>
                <w:bCs/>
                <w:i/>
                <w:color w:val="000000"/>
                <w:sz w:val="22"/>
                <w:szCs w:val="22"/>
              </w:rPr>
              <w:t>Settling Time, T</w:t>
            </w:r>
            <w:r w:rsidRPr="00606274">
              <w:rPr>
                <w:rFonts w:eastAsia="Times New Roman" w:cs="Times New Roman"/>
                <w:b/>
                <w:bCs/>
                <w:i/>
                <w:color w:val="000000"/>
                <w:sz w:val="22"/>
                <w:szCs w:val="22"/>
                <w:vertAlign w:val="subscript"/>
              </w:rPr>
              <w:t>S</w:t>
            </w:r>
            <w:r w:rsidRPr="003E7F3D">
              <w:rPr>
                <w:rFonts w:eastAsia="Times New Roman" w:cs="Times New Roman"/>
                <w:b/>
                <w:bCs/>
                <w:color w:val="000000"/>
                <w:sz w:val="22"/>
                <w:szCs w:val="22"/>
                <w:vertAlign w:val="subscript"/>
              </w:rPr>
              <w:t xml:space="preserve"> </w:t>
            </w:r>
            <w:r w:rsidRPr="003E7F3D">
              <w:rPr>
                <w:rFonts w:eastAsia="Times New Roman" w:cs="Times New Roman"/>
                <w:b/>
                <w:bCs/>
                <w:color w:val="000000"/>
                <w:sz w:val="22"/>
                <w:szCs w:val="22"/>
              </w:rPr>
              <w:t>[s]</w:t>
            </w:r>
          </w:p>
        </w:tc>
        <w:tc>
          <w:tcPr>
            <w:tcW w:w="1360" w:type="pct"/>
            <w:gridSpan w:val="3"/>
            <w:tcBorders>
              <w:top w:val="single" w:sz="18" w:space="0" w:color="auto"/>
              <w:left w:val="single" w:sz="24" w:space="0" w:color="auto"/>
              <w:bottom w:val="single" w:sz="4" w:space="0" w:color="auto"/>
              <w:right w:val="single" w:sz="18" w:space="0" w:color="auto"/>
            </w:tcBorders>
            <w:shd w:val="clear" w:color="auto" w:fill="auto"/>
            <w:noWrap/>
            <w:vAlign w:val="center"/>
            <w:hideMark/>
          </w:tcPr>
          <w:p w14:paraId="3686E659" w14:textId="77777777" w:rsidR="00FB63FD" w:rsidRPr="003E7F3D" w:rsidRDefault="00FB63FD" w:rsidP="00FB63FD">
            <w:pPr>
              <w:jc w:val="center"/>
              <w:rPr>
                <w:rFonts w:eastAsia="Times New Roman" w:cs="Times New Roman"/>
                <w:b/>
                <w:bCs/>
                <w:color w:val="000000"/>
                <w:sz w:val="22"/>
                <w:szCs w:val="22"/>
              </w:rPr>
            </w:pPr>
            <w:r>
              <w:rPr>
                <w:rFonts w:eastAsia="Times New Roman" w:cs="Times New Roman"/>
                <w:b/>
                <w:bCs/>
                <w:i/>
                <w:color w:val="000000"/>
                <w:sz w:val="22"/>
                <w:szCs w:val="22"/>
              </w:rPr>
              <w:t>Steady State Error [m/​s]</w:t>
            </w:r>
          </w:p>
        </w:tc>
      </w:tr>
      <w:tr w:rsidR="00FB63FD" w:rsidRPr="003E7F3D" w14:paraId="18E73E68" w14:textId="77777777" w:rsidTr="00FB63FD">
        <w:trPr>
          <w:trHeight w:val="300"/>
        </w:trPr>
        <w:tc>
          <w:tcPr>
            <w:tcW w:w="645" w:type="pct"/>
            <w:tcBorders>
              <w:top w:val="single" w:sz="4" w:space="0" w:color="auto"/>
              <w:left w:val="single" w:sz="18" w:space="0" w:color="auto"/>
              <w:bottom w:val="single" w:sz="4" w:space="0" w:color="auto"/>
              <w:right w:val="single" w:sz="4" w:space="0" w:color="auto"/>
            </w:tcBorders>
            <w:shd w:val="clear" w:color="auto" w:fill="auto"/>
            <w:noWrap/>
            <w:vAlign w:val="center"/>
            <w:hideMark/>
          </w:tcPr>
          <w:p w14:paraId="5966A488" w14:textId="77777777" w:rsidR="00FB63FD" w:rsidRDefault="00FB63FD" w:rsidP="00FB63FD">
            <w:pPr>
              <w:jc w:val="center"/>
              <w:rPr>
                <w:rFonts w:eastAsia="Times New Roman" w:cs="Times New Roman"/>
                <w:b/>
                <w:bCs/>
                <w:color w:val="000000"/>
                <w:sz w:val="22"/>
                <w:szCs w:val="22"/>
              </w:rPr>
            </w:pPr>
            <w:r w:rsidRPr="003E7F3D">
              <w:rPr>
                <w:rFonts w:eastAsia="Times New Roman" w:cs="Times New Roman"/>
                <w:b/>
                <w:bCs/>
                <w:color w:val="000000"/>
                <w:sz w:val="22"/>
                <w:szCs w:val="22"/>
              </w:rPr>
              <w:t>Kp</w:t>
            </w:r>
          </w:p>
          <w:p w14:paraId="51C2EC04" w14:textId="77777777" w:rsidR="00FB63FD" w:rsidRPr="003E7F3D" w:rsidRDefault="00FB63FD" w:rsidP="00FB63FD">
            <w:pPr>
              <w:jc w:val="center"/>
              <w:rPr>
                <w:rFonts w:eastAsia="Times New Roman" w:cs="Times New Roman"/>
                <w:b/>
                <w:bCs/>
                <w:color w:val="000000"/>
                <w:sz w:val="22"/>
                <w:szCs w:val="22"/>
              </w:rPr>
            </w:pPr>
            <w:r>
              <w:rPr>
                <w:rFonts w:eastAsia="Times New Roman" w:cs="Times New Roman"/>
                <w:bCs/>
                <w:color w:val="000000"/>
                <w:sz w:val="18"/>
                <w:szCs w:val="18"/>
              </w:rPr>
              <w:t>(NF/​FF</w:t>
            </w:r>
            <w:r w:rsidRPr="00352144">
              <w:rPr>
                <w:rFonts w:eastAsia="Times New Roman" w:cs="Times New Roman"/>
                <w:bCs/>
                <w:color w:val="000000"/>
                <w:sz w:val="18"/>
                <w:szCs w:val="18"/>
              </w:rPr>
              <w:t>)</w:t>
            </w:r>
          </w:p>
        </w:tc>
        <w:tc>
          <w:tcPr>
            <w:tcW w:w="571" w:type="pct"/>
            <w:tcBorders>
              <w:top w:val="single" w:sz="4" w:space="0" w:color="auto"/>
              <w:left w:val="single" w:sz="4" w:space="0" w:color="auto"/>
              <w:bottom w:val="single" w:sz="4" w:space="0" w:color="auto"/>
              <w:right w:val="single" w:sz="18" w:space="0" w:color="auto"/>
            </w:tcBorders>
            <w:vAlign w:val="center"/>
          </w:tcPr>
          <w:p w14:paraId="3DE543E6" w14:textId="77777777" w:rsidR="00FB63FD" w:rsidRDefault="00FB63FD" w:rsidP="00FB63FD">
            <w:pPr>
              <w:jc w:val="center"/>
              <w:rPr>
                <w:rFonts w:eastAsia="Times New Roman" w:cs="Times New Roman"/>
                <w:b/>
                <w:bCs/>
                <w:color w:val="000000"/>
                <w:sz w:val="22"/>
                <w:szCs w:val="22"/>
              </w:rPr>
            </w:pPr>
            <w:r>
              <w:rPr>
                <w:rFonts w:eastAsia="Times New Roman" w:cs="Times New Roman"/>
                <w:b/>
                <w:bCs/>
                <w:color w:val="000000"/>
                <w:sz w:val="22"/>
                <w:szCs w:val="22"/>
              </w:rPr>
              <w:t>Ki</w:t>
            </w:r>
          </w:p>
          <w:p w14:paraId="1F6A9E5B" w14:textId="77777777" w:rsidR="00FB63FD" w:rsidRPr="00FD4B44" w:rsidRDefault="00FB63FD" w:rsidP="00FB63FD">
            <w:pPr>
              <w:jc w:val="center"/>
              <w:rPr>
                <w:rFonts w:eastAsia="Times New Roman" w:cs="Times New Roman"/>
                <w:bCs/>
                <w:color w:val="000000"/>
                <w:sz w:val="18"/>
                <w:szCs w:val="18"/>
              </w:rPr>
            </w:pPr>
            <w:r>
              <w:rPr>
                <w:rFonts w:eastAsia="Times New Roman" w:cs="Times New Roman"/>
                <w:bCs/>
                <w:color w:val="000000"/>
                <w:sz w:val="18"/>
                <w:szCs w:val="18"/>
              </w:rPr>
              <w:t>(NF/​FF</w:t>
            </w:r>
            <w:r w:rsidRPr="00352144">
              <w:rPr>
                <w:rFonts w:eastAsia="Times New Roman" w:cs="Times New Roman"/>
                <w:bCs/>
                <w:color w:val="000000"/>
                <w:sz w:val="18"/>
                <w:szCs w:val="18"/>
              </w:rPr>
              <w:t>)</w:t>
            </w:r>
          </w:p>
        </w:tc>
        <w:tc>
          <w:tcPr>
            <w:tcW w:w="349" w:type="pct"/>
            <w:tcBorders>
              <w:top w:val="nil"/>
              <w:left w:val="single" w:sz="18" w:space="0" w:color="auto"/>
              <w:bottom w:val="single" w:sz="4" w:space="0" w:color="auto"/>
              <w:right w:val="single" w:sz="4" w:space="0" w:color="auto"/>
            </w:tcBorders>
            <w:shd w:val="clear" w:color="auto" w:fill="auto"/>
            <w:noWrap/>
            <w:vAlign w:val="center"/>
            <w:hideMark/>
          </w:tcPr>
          <w:p w14:paraId="5849CDB1" w14:textId="77777777" w:rsidR="00FB63FD" w:rsidRPr="003E7F3D" w:rsidRDefault="00FB63FD" w:rsidP="00FB63FD">
            <w:pPr>
              <w:jc w:val="center"/>
              <w:rPr>
                <w:rFonts w:eastAsia="Times New Roman" w:cs="Times New Roman"/>
                <w:b/>
                <w:bCs/>
                <w:color w:val="000000"/>
                <w:sz w:val="22"/>
                <w:szCs w:val="22"/>
              </w:rPr>
            </w:pPr>
            <w:r>
              <w:rPr>
                <w:rFonts w:eastAsia="Times New Roman" w:cs="Times New Roman"/>
                <w:b/>
                <w:bCs/>
                <w:color w:val="000000"/>
                <w:sz w:val="22"/>
                <w:szCs w:val="22"/>
              </w:rPr>
              <w:t>NF</w:t>
            </w:r>
          </w:p>
        </w:tc>
        <w:tc>
          <w:tcPr>
            <w:tcW w:w="459" w:type="pct"/>
            <w:tcBorders>
              <w:top w:val="nil"/>
              <w:left w:val="nil"/>
              <w:bottom w:val="single" w:sz="4" w:space="0" w:color="auto"/>
              <w:right w:val="single" w:sz="4" w:space="0" w:color="auto"/>
            </w:tcBorders>
            <w:shd w:val="clear" w:color="auto" w:fill="auto"/>
            <w:noWrap/>
            <w:vAlign w:val="center"/>
            <w:hideMark/>
          </w:tcPr>
          <w:p w14:paraId="2264E7D4" w14:textId="77777777" w:rsidR="00FB63FD" w:rsidRPr="003E7F3D" w:rsidRDefault="00FB63FD" w:rsidP="00FB63FD">
            <w:pPr>
              <w:jc w:val="center"/>
              <w:rPr>
                <w:rFonts w:eastAsia="Times New Roman" w:cs="Times New Roman"/>
                <w:b/>
                <w:bCs/>
                <w:color w:val="000000"/>
                <w:sz w:val="22"/>
                <w:szCs w:val="22"/>
              </w:rPr>
            </w:pPr>
            <w:r>
              <w:rPr>
                <w:rFonts w:eastAsia="Times New Roman" w:cs="Times New Roman"/>
                <w:b/>
                <w:bCs/>
                <w:color w:val="000000"/>
                <w:sz w:val="22"/>
                <w:szCs w:val="22"/>
              </w:rPr>
              <w:t>FF</w:t>
            </w:r>
          </w:p>
        </w:tc>
        <w:tc>
          <w:tcPr>
            <w:tcW w:w="353" w:type="pct"/>
            <w:tcBorders>
              <w:top w:val="nil"/>
              <w:left w:val="nil"/>
              <w:bottom w:val="single" w:sz="4" w:space="0" w:color="auto"/>
              <w:right w:val="single" w:sz="18" w:space="0" w:color="auto"/>
            </w:tcBorders>
            <w:shd w:val="clear" w:color="auto" w:fill="auto"/>
            <w:noWrap/>
            <w:vAlign w:val="center"/>
            <w:hideMark/>
          </w:tcPr>
          <w:p w14:paraId="141E7268" w14:textId="77777777" w:rsidR="00FB63FD" w:rsidRPr="003E7F3D" w:rsidRDefault="00FB63FD" w:rsidP="00FB63FD">
            <w:pPr>
              <w:jc w:val="center"/>
              <w:rPr>
                <w:rFonts w:eastAsia="Times New Roman" w:cs="Times New Roman"/>
                <w:b/>
                <w:bCs/>
                <w:color w:val="000000"/>
                <w:sz w:val="22"/>
                <w:szCs w:val="22"/>
              </w:rPr>
            </w:pPr>
            <w:r>
              <w:rPr>
                <w:rFonts w:eastAsia="Times New Roman" w:cs="Times New Roman"/>
                <w:b/>
                <w:bCs/>
                <w:color w:val="000000"/>
                <w:sz w:val="22"/>
                <w:szCs w:val="22"/>
              </w:rPr>
              <w:t>Δ[s]</w:t>
            </w:r>
          </w:p>
        </w:tc>
        <w:tc>
          <w:tcPr>
            <w:tcW w:w="456" w:type="pct"/>
            <w:tcBorders>
              <w:top w:val="nil"/>
              <w:left w:val="single" w:sz="18" w:space="0" w:color="auto"/>
              <w:bottom w:val="single" w:sz="4" w:space="0" w:color="auto"/>
              <w:right w:val="single" w:sz="4" w:space="0" w:color="auto"/>
            </w:tcBorders>
            <w:shd w:val="clear" w:color="auto" w:fill="auto"/>
            <w:noWrap/>
            <w:vAlign w:val="center"/>
            <w:hideMark/>
          </w:tcPr>
          <w:p w14:paraId="6F17B0B5" w14:textId="77777777" w:rsidR="00FB63FD" w:rsidRPr="003E7F3D" w:rsidRDefault="00FB63FD" w:rsidP="00FB63FD">
            <w:pPr>
              <w:jc w:val="center"/>
              <w:rPr>
                <w:rFonts w:eastAsia="Times New Roman" w:cs="Times New Roman"/>
                <w:b/>
                <w:bCs/>
                <w:color w:val="000000"/>
                <w:sz w:val="22"/>
                <w:szCs w:val="22"/>
              </w:rPr>
            </w:pPr>
            <w:r>
              <w:rPr>
                <w:rFonts w:eastAsia="Times New Roman" w:cs="Times New Roman"/>
                <w:b/>
                <w:bCs/>
                <w:color w:val="000000"/>
                <w:sz w:val="22"/>
                <w:szCs w:val="22"/>
              </w:rPr>
              <w:t>NF</w:t>
            </w:r>
          </w:p>
        </w:tc>
        <w:tc>
          <w:tcPr>
            <w:tcW w:w="403" w:type="pct"/>
            <w:tcBorders>
              <w:top w:val="nil"/>
              <w:left w:val="nil"/>
              <w:bottom w:val="single" w:sz="4" w:space="0" w:color="auto"/>
              <w:right w:val="single" w:sz="4" w:space="0" w:color="auto"/>
            </w:tcBorders>
            <w:shd w:val="clear" w:color="auto" w:fill="auto"/>
            <w:noWrap/>
            <w:vAlign w:val="center"/>
            <w:hideMark/>
          </w:tcPr>
          <w:p w14:paraId="7AE3010B" w14:textId="77777777" w:rsidR="00FB63FD" w:rsidRPr="003E7F3D" w:rsidRDefault="00FB63FD" w:rsidP="00FB63FD">
            <w:pPr>
              <w:jc w:val="center"/>
              <w:rPr>
                <w:rFonts w:eastAsia="Times New Roman" w:cs="Times New Roman"/>
                <w:b/>
                <w:bCs/>
                <w:color w:val="000000"/>
                <w:sz w:val="22"/>
                <w:szCs w:val="22"/>
              </w:rPr>
            </w:pPr>
            <w:r>
              <w:rPr>
                <w:rFonts w:eastAsia="Times New Roman" w:cs="Times New Roman"/>
                <w:b/>
                <w:bCs/>
                <w:color w:val="000000"/>
                <w:sz w:val="22"/>
                <w:szCs w:val="22"/>
              </w:rPr>
              <w:t>FF</w:t>
            </w:r>
          </w:p>
        </w:tc>
        <w:tc>
          <w:tcPr>
            <w:tcW w:w="404" w:type="pct"/>
            <w:tcBorders>
              <w:top w:val="nil"/>
              <w:left w:val="nil"/>
              <w:bottom w:val="single" w:sz="4" w:space="0" w:color="auto"/>
              <w:right w:val="single" w:sz="24" w:space="0" w:color="auto"/>
            </w:tcBorders>
            <w:shd w:val="clear" w:color="auto" w:fill="auto"/>
            <w:noWrap/>
            <w:vAlign w:val="center"/>
            <w:hideMark/>
          </w:tcPr>
          <w:p w14:paraId="71ABF569" w14:textId="77777777" w:rsidR="00FB63FD" w:rsidRPr="003E7F3D" w:rsidRDefault="00FB63FD" w:rsidP="00FB63FD">
            <w:pPr>
              <w:jc w:val="center"/>
              <w:rPr>
                <w:rFonts w:eastAsia="Times New Roman" w:cs="Times New Roman"/>
                <w:b/>
                <w:bCs/>
                <w:color w:val="000000"/>
                <w:sz w:val="22"/>
                <w:szCs w:val="22"/>
              </w:rPr>
            </w:pPr>
            <w:r>
              <w:rPr>
                <w:rFonts w:eastAsia="Times New Roman" w:cs="Times New Roman"/>
                <w:b/>
                <w:bCs/>
                <w:color w:val="000000"/>
                <w:sz w:val="22"/>
                <w:szCs w:val="22"/>
              </w:rPr>
              <w:t>Δ[s]</w:t>
            </w:r>
          </w:p>
        </w:tc>
        <w:tc>
          <w:tcPr>
            <w:tcW w:w="403" w:type="pct"/>
            <w:tcBorders>
              <w:top w:val="nil"/>
              <w:left w:val="single" w:sz="24" w:space="0" w:color="auto"/>
              <w:bottom w:val="single" w:sz="4" w:space="0" w:color="auto"/>
              <w:right w:val="single" w:sz="4" w:space="0" w:color="auto"/>
            </w:tcBorders>
            <w:shd w:val="clear" w:color="auto" w:fill="auto"/>
            <w:noWrap/>
            <w:vAlign w:val="center"/>
            <w:hideMark/>
          </w:tcPr>
          <w:p w14:paraId="6CF2A511" w14:textId="77777777" w:rsidR="00FB63FD" w:rsidRPr="003E7F3D" w:rsidRDefault="00FB63FD" w:rsidP="00FB63FD">
            <w:pPr>
              <w:jc w:val="center"/>
              <w:rPr>
                <w:rFonts w:eastAsia="Times New Roman" w:cs="Times New Roman"/>
                <w:b/>
                <w:bCs/>
                <w:color w:val="000000"/>
                <w:sz w:val="22"/>
                <w:szCs w:val="22"/>
              </w:rPr>
            </w:pPr>
            <w:r>
              <w:rPr>
                <w:rFonts w:eastAsia="Times New Roman" w:cs="Times New Roman"/>
                <w:b/>
                <w:bCs/>
                <w:color w:val="000000"/>
                <w:sz w:val="22"/>
                <w:szCs w:val="22"/>
              </w:rPr>
              <w:t>NF</w:t>
            </w:r>
          </w:p>
        </w:tc>
        <w:tc>
          <w:tcPr>
            <w:tcW w:w="403" w:type="pct"/>
            <w:tcBorders>
              <w:top w:val="nil"/>
              <w:left w:val="nil"/>
              <w:bottom w:val="single" w:sz="4" w:space="0" w:color="auto"/>
              <w:right w:val="single" w:sz="4" w:space="0" w:color="auto"/>
            </w:tcBorders>
            <w:shd w:val="clear" w:color="auto" w:fill="auto"/>
            <w:noWrap/>
            <w:vAlign w:val="center"/>
            <w:hideMark/>
          </w:tcPr>
          <w:p w14:paraId="33B37AFB" w14:textId="77777777" w:rsidR="00FB63FD" w:rsidRPr="003E7F3D" w:rsidRDefault="00FB63FD" w:rsidP="00FB63FD">
            <w:pPr>
              <w:jc w:val="center"/>
              <w:rPr>
                <w:rFonts w:eastAsia="Times New Roman" w:cs="Times New Roman"/>
                <w:b/>
                <w:bCs/>
                <w:color w:val="000000"/>
                <w:sz w:val="22"/>
                <w:szCs w:val="22"/>
              </w:rPr>
            </w:pPr>
            <w:r>
              <w:rPr>
                <w:rFonts w:eastAsia="Times New Roman" w:cs="Times New Roman"/>
                <w:b/>
                <w:bCs/>
                <w:color w:val="000000"/>
                <w:sz w:val="22"/>
                <w:szCs w:val="22"/>
              </w:rPr>
              <w:t>FF</w:t>
            </w:r>
          </w:p>
        </w:tc>
        <w:tc>
          <w:tcPr>
            <w:tcW w:w="554" w:type="pct"/>
            <w:tcBorders>
              <w:top w:val="nil"/>
              <w:left w:val="nil"/>
              <w:bottom w:val="single" w:sz="4" w:space="0" w:color="auto"/>
              <w:right w:val="single" w:sz="18" w:space="0" w:color="auto"/>
            </w:tcBorders>
            <w:shd w:val="clear" w:color="auto" w:fill="auto"/>
            <w:noWrap/>
            <w:vAlign w:val="center"/>
            <w:hideMark/>
          </w:tcPr>
          <w:p w14:paraId="0781C821" w14:textId="77777777" w:rsidR="00FB63FD" w:rsidRPr="003E7F3D" w:rsidRDefault="00FB63FD" w:rsidP="00FB63FD">
            <w:pPr>
              <w:jc w:val="center"/>
              <w:rPr>
                <w:rFonts w:eastAsia="Times New Roman" w:cs="Times New Roman"/>
                <w:b/>
                <w:bCs/>
                <w:color w:val="000000"/>
                <w:sz w:val="22"/>
                <w:szCs w:val="22"/>
              </w:rPr>
            </w:pPr>
            <w:r>
              <w:rPr>
                <w:rFonts w:eastAsia="Times New Roman" w:cs="Times New Roman"/>
                <w:b/>
                <w:bCs/>
                <w:color w:val="000000"/>
                <w:sz w:val="22"/>
                <w:szCs w:val="22"/>
              </w:rPr>
              <w:t>Δ[m/​s]</w:t>
            </w:r>
          </w:p>
        </w:tc>
      </w:tr>
      <w:tr w:rsidR="00FB63FD" w:rsidRPr="003E7F3D" w14:paraId="70B6B3F6" w14:textId="77777777" w:rsidTr="00FB63FD">
        <w:trPr>
          <w:trHeight w:val="300"/>
        </w:trPr>
        <w:tc>
          <w:tcPr>
            <w:tcW w:w="645" w:type="pct"/>
            <w:tcBorders>
              <w:top w:val="single" w:sz="4" w:space="0" w:color="auto"/>
              <w:left w:val="single" w:sz="18" w:space="0" w:color="auto"/>
              <w:bottom w:val="single" w:sz="18" w:space="0" w:color="auto"/>
              <w:right w:val="single" w:sz="4" w:space="0" w:color="auto"/>
            </w:tcBorders>
            <w:shd w:val="clear" w:color="auto" w:fill="auto"/>
            <w:noWrap/>
            <w:vAlign w:val="center"/>
            <w:hideMark/>
          </w:tcPr>
          <w:p w14:paraId="7A51D9E5" w14:textId="77777777" w:rsidR="00FB63FD" w:rsidRPr="00352144" w:rsidRDefault="00FB63FD" w:rsidP="00FB63FD">
            <w:pPr>
              <w:jc w:val="center"/>
              <w:rPr>
                <w:rFonts w:eastAsia="Times New Roman" w:cs="Times New Roman"/>
                <w:color w:val="000000"/>
                <w:sz w:val="22"/>
                <w:szCs w:val="22"/>
              </w:rPr>
            </w:pPr>
            <w:r>
              <w:rPr>
                <w:rFonts w:eastAsia="Times New Roman" w:cs="Times New Roman"/>
                <w:color w:val="000000"/>
                <w:sz w:val="22"/>
                <w:szCs w:val="22"/>
              </w:rPr>
              <w:t>40/80</w:t>
            </w:r>
          </w:p>
        </w:tc>
        <w:tc>
          <w:tcPr>
            <w:tcW w:w="571" w:type="pct"/>
            <w:tcBorders>
              <w:top w:val="single" w:sz="4" w:space="0" w:color="auto"/>
              <w:left w:val="single" w:sz="4" w:space="0" w:color="auto"/>
              <w:bottom w:val="single" w:sz="18" w:space="0" w:color="auto"/>
              <w:right w:val="single" w:sz="18" w:space="0" w:color="auto"/>
            </w:tcBorders>
            <w:vAlign w:val="center"/>
          </w:tcPr>
          <w:p w14:paraId="31211649" w14:textId="77777777" w:rsidR="00FB63FD" w:rsidRPr="00352144" w:rsidRDefault="00FB63FD" w:rsidP="00FB63FD">
            <w:pPr>
              <w:jc w:val="center"/>
              <w:rPr>
                <w:rFonts w:eastAsia="Times New Roman" w:cs="Times New Roman"/>
                <w:color w:val="000000"/>
                <w:sz w:val="22"/>
                <w:szCs w:val="22"/>
              </w:rPr>
            </w:pPr>
            <w:r>
              <w:rPr>
                <w:rFonts w:eastAsia="Times New Roman" w:cs="Times New Roman"/>
                <w:color w:val="000000"/>
                <w:sz w:val="22"/>
                <w:szCs w:val="22"/>
              </w:rPr>
              <w:t>15/25</w:t>
            </w:r>
          </w:p>
        </w:tc>
        <w:tc>
          <w:tcPr>
            <w:tcW w:w="349" w:type="pct"/>
            <w:tcBorders>
              <w:top w:val="nil"/>
              <w:left w:val="single" w:sz="18" w:space="0" w:color="auto"/>
              <w:bottom w:val="single" w:sz="18" w:space="0" w:color="auto"/>
              <w:right w:val="single" w:sz="4" w:space="0" w:color="auto"/>
            </w:tcBorders>
            <w:shd w:val="clear" w:color="auto" w:fill="auto"/>
            <w:noWrap/>
            <w:vAlign w:val="bottom"/>
            <w:hideMark/>
          </w:tcPr>
          <w:p w14:paraId="5D60BE2B" w14:textId="77777777" w:rsidR="00FB63FD" w:rsidRPr="00033A4B" w:rsidRDefault="00FB63FD" w:rsidP="00FB63FD">
            <w:pPr>
              <w:jc w:val="center"/>
              <w:rPr>
                <w:rFonts w:eastAsia="Times New Roman" w:cs="Times New Roman"/>
                <w:color w:val="000000"/>
                <w:sz w:val="22"/>
                <w:szCs w:val="22"/>
              </w:rPr>
            </w:pPr>
            <w:r>
              <w:rPr>
                <w:rFonts w:cs="Times New Roman"/>
                <w:color w:val="000000"/>
                <w:sz w:val="22"/>
                <w:szCs w:val="22"/>
              </w:rPr>
              <w:t>4.40</w:t>
            </w:r>
          </w:p>
        </w:tc>
        <w:tc>
          <w:tcPr>
            <w:tcW w:w="459" w:type="pct"/>
            <w:tcBorders>
              <w:top w:val="nil"/>
              <w:left w:val="nil"/>
              <w:bottom w:val="single" w:sz="18" w:space="0" w:color="auto"/>
              <w:right w:val="single" w:sz="4" w:space="0" w:color="auto"/>
            </w:tcBorders>
            <w:shd w:val="clear" w:color="auto" w:fill="auto"/>
            <w:noWrap/>
            <w:vAlign w:val="bottom"/>
            <w:hideMark/>
          </w:tcPr>
          <w:p w14:paraId="636C54AE" w14:textId="77777777" w:rsidR="00FB63FD" w:rsidRPr="00033A4B" w:rsidRDefault="00FB63FD" w:rsidP="00FB63FD">
            <w:pPr>
              <w:jc w:val="center"/>
              <w:rPr>
                <w:rFonts w:eastAsia="Times New Roman" w:cs="Times New Roman"/>
                <w:color w:val="000000"/>
                <w:sz w:val="22"/>
                <w:szCs w:val="22"/>
              </w:rPr>
            </w:pPr>
            <w:r>
              <w:rPr>
                <w:rFonts w:cs="Times New Roman"/>
                <w:color w:val="000000"/>
                <w:sz w:val="22"/>
                <w:szCs w:val="22"/>
              </w:rPr>
              <w:t>0.34</w:t>
            </w:r>
          </w:p>
        </w:tc>
        <w:tc>
          <w:tcPr>
            <w:tcW w:w="353" w:type="pct"/>
            <w:tcBorders>
              <w:top w:val="nil"/>
              <w:left w:val="nil"/>
              <w:bottom w:val="single" w:sz="18" w:space="0" w:color="auto"/>
              <w:right w:val="single" w:sz="18" w:space="0" w:color="auto"/>
            </w:tcBorders>
            <w:shd w:val="clear" w:color="auto" w:fill="auto"/>
            <w:noWrap/>
            <w:vAlign w:val="bottom"/>
            <w:hideMark/>
          </w:tcPr>
          <w:p w14:paraId="4DF987FA" w14:textId="77777777" w:rsidR="00FB63FD" w:rsidRPr="00033A4B" w:rsidRDefault="00FB63FD" w:rsidP="00FB63FD">
            <w:pPr>
              <w:jc w:val="center"/>
              <w:rPr>
                <w:rFonts w:eastAsia="Times New Roman" w:cs="Times New Roman"/>
                <w:b/>
                <w:color w:val="000000"/>
                <w:sz w:val="22"/>
                <w:szCs w:val="22"/>
              </w:rPr>
            </w:pPr>
            <w:r>
              <w:rPr>
                <w:rFonts w:cs="Times New Roman"/>
                <w:b/>
                <w:color w:val="000000"/>
                <w:sz w:val="22"/>
                <w:szCs w:val="22"/>
              </w:rPr>
              <w:t>4.06</w:t>
            </w:r>
          </w:p>
        </w:tc>
        <w:tc>
          <w:tcPr>
            <w:tcW w:w="456" w:type="pct"/>
            <w:tcBorders>
              <w:top w:val="nil"/>
              <w:left w:val="single" w:sz="18" w:space="0" w:color="auto"/>
              <w:bottom w:val="single" w:sz="18" w:space="0" w:color="auto"/>
              <w:right w:val="single" w:sz="4" w:space="0" w:color="auto"/>
            </w:tcBorders>
            <w:shd w:val="clear" w:color="auto" w:fill="auto"/>
            <w:noWrap/>
            <w:vAlign w:val="bottom"/>
            <w:hideMark/>
          </w:tcPr>
          <w:p w14:paraId="78E269D1" w14:textId="77777777" w:rsidR="00FB63FD" w:rsidRPr="00033A4B" w:rsidRDefault="00FB63FD" w:rsidP="00FB63FD">
            <w:pPr>
              <w:jc w:val="center"/>
              <w:rPr>
                <w:rFonts w:eastAsia="Times New Roman" w:cs="Times New Roman"/>
                <w:color w:val="000000"/>
                <w:sz w:val="22"/>
                <w:szCs w:val="22"/>
              </w:rPr>
            </w:pPr>
            <w:r>
              <w:rPr>
                <w:rFonts w:cs="Times New Roman"/>
                <w:color w:val="000000"/>
                <w:sz w:val="22"/>
                <w:szCs w:val="22"/>
              </w:rPr>
              <w:t>5.41</w:t>
            </w:r>
          </w:p>
        </w:tc>
        <w:tc>
          <w:tcPr>
            <w:tcW w:w="403" w:type="pct"/>
            <w:tcBorders>
              <w:top w:val="nil"/>
              <w:left w:val="nil"/>
              <w:bottom w:val="single" w:sz="18" w:space="0" w:color="auto"/>
              <w:right w:val="single" w:sz="4" w:space="0" w:color="auto"/>
            </w:tcBorders>
            <w:shd w:val="clear" w:color="auto" w:fill="auto"/>
            <w:noWrap/>
            <w:vAlign w:val="bottom"/>
            <w:hideMark/>
          </w:tcPr>
          <w:p w14:paraId="21027BA0" w14:textId="77777777" w:rsidR="00FB63FD" w:rsidRPr="00033A4B" w:rsidRDefault="00FB63FD" w:rsidP="00FB63FD">
            <w:pPr>
              <w:jc w:val="center"/>
              <w:rPr>
                <w:rFonts w:eastAsia="Times New Roman" w:cs="Times New Roman"/>
                <w:color w:val="000000"/>
                <w:sz w:val="22"/>
                <w:szCs w:val="22"/>
              </w:rPr>
            </w:pPr>
            <w:r>
              <w:rPr>
                <w:rFonts w:cs="Times New Roman"/>
                <w:color w:val="000000"/>
                <w:sz w:val="22"/>
                <w:szCs w:val="22"/>
              </w:rPr>
              <w:t>24.2</w:t>
            </w:r>
          </w:p>
        </w:tc>
        <w:tc>
          <w:tcPr>
            <w:tcW w:w="404" w:type="pct"/>
            <w:tcBorders>
              <w:top w:val="nil"/>
              <w:left w:val="nil"/>
              <w:bottom w:val="single" w:sz="18" w:space="0" w:color="auto"/>
              <w:right w:val="single" w:sz="24" w:space="0" w:color="auto"/>
            </w:tcBorders>
            <w:shd w:val="clear" w:color="auto" w:fill="auto"/>
            <w:noWrap/>
            <w:vAlign w:val="bottom"/>
            <w:hideMark/>
          </w:tcPr>
          <w:p w14:paraId="774D76F9" w14:textId="77777777" w:rsidR="00FB63FD" w:rsidRPr="00033A4B" w:rsidRDefault="00FB63FD" w:rsidP="00FB63FD">
            <w:pPr>
              <w:jc w:val="center"/>
              <w:rPr>
                <w:rFonts w:eastAsia="Times New Roman" w:cs="Times New Roman"/>
                <w:b/>
                <w:color w:val="000000"/>
                <w:sz w:val="22"/>
                <w:szCs w:val="22"/>
              </w:rPr>
            </w:pPr>
            <w:r>
              <w:rPr>
                <w:rFonts w:cs="Times New Roman"/>
                <w:b/>
                <w:color w:val="000000"/>
                <w:sz w:val="22"/>
                <w:szCs w:val="22"/>
              </w:rPr>
              <w:t>18.79</w:t>
            </w:r>
          </w:p>
        </w:tc>
        <w:tc>
          <w:tcPr>
            <w:tcW w:w="403" w:type="pct"/>
            <w:tcBorders>
              <w:top w:val="nil"/>
              <w:left w:val="single" w:sz="24" w:space="0" w:color="auto"/>
              <w:bottom w:val="single" w:sz="18" w:space="0" w:color="auto"/>
              <w:right w:val="single" w:sz="4" w:space="0" w:color="auto"/>
            </w:tcBorders>
            <w:shd w:val="clear" w:color="auto" w:fill="auto"/>
            <w:noWrap/>
            <w:vAlign w:val="bottom"/>
            <w:hideMark/>
          </w:tcPr>
          <w:p w14:paraId="71DA2417" w14:textId="77777777" w:rsidR="00FB63FD" w:rsidRPr="00033A4B" w:rsidRDefault="00FB63FD" w:rsidP="00FB63FD">
            <w:pPr>
              <w:jc w:val="center"/>
              <w:rPr>
                <w:rFonts w:eastAsia="Times New Roman" w:cs="Times New Roman"/>
                <w:color w:val="000000"/>
                <w:sz w:val="22"/>
                <w:szCs w:val="22"/>
              </w:rPr>
            </w:pPr>
            <w:r w:rsidRPr="00033A4B">
              <w:rPr>
                <w:rFonts w:cs="Times New Roman"/>
                <w:color w:val="000000"/>
                <w:sz w:val="22"/>
                <w:szCs w:val="22"/>
              </w:rPr>
              <w:t>0.00</w:t>
            </w:r>
          </w:p>
        </w:tc>
        <w:tc>
          <w:tcPr>
            <w:tcW w:w="403" w:type="pct"/>
            <w:tcBorders>
              <w:top w:val="nil"/>
              <w:left w:val="nil"/>
              <w:bottom w:val="single" w:sz="18" w:space="0" w:color="auto"/>
              <w:right w:val="single" w:sz="4" w:space="0" w:color="auto"/>
            </w:tcBorders>
            <w:shd w:val="clear" w:color="auto" w:fill="auto"/>
            <w:noWrap/>
            <w:vAlign w:val="bottom"/>
            <w:hideMark/>
          </w:tcPr>
          <w:p w14:paraId="58A78D73" w14:textId="77777777" w:rsidR="00FB63FD" w:rsidRPr="00033A4B" w:rsidRDefault="00FB63FD" w:rsidP="00FB63FD">
            <w:pPr>
              <w:jc w:val="center"/>
              <w:rPr>
                <w:rFonts w:eastAsia="Times New Roman" w:cs="Times New Roman"/>
                <w:color w:val="000000"/>
                <w:sz w:val="22"/>
                <w:szCs w:val="22"/>
              </w:rPr>
            </w:pPr>
            <w:r w:rsidRPr="00033A4B">
              <w:rPr>
                <w:rFonts w:cs="Times New Roman"/>
                <w:color w:val="000000"/>
                <w:sz w:val="22"/>
                <w:szCs w:val="22"/>
              </w:rPr>
              <w:t>0.00</w:t>
            </w:r>
          </w:p>
        </w:tc>
        <w:tc>
          <w:tcPr>
            <w:tcW w:w="554" w:type="pct"/>
            <w:tcBorders>
              <w:top w:val="nil"/>
              <w:left w:val="nil"/>
              <w:bottom w:val="single" w:sz="18" w:space="0" w:color="auto"/>
              <w:right w:val="single" w:sz="18" w:space="0" w:color="auto"/>
            </w:tcBorders>
            <w:shd w:val="clear" w:color="auto" w:fill="auto"/>
            <w:noWrap/>
            <w:vAlign w:val="bottom"/>
            <w:hideMark/>
          </w:tcPr>
          <w:p w14:paraId="2EEA61CD" w14:textId="77777777" w:rsidR="00FB63FD" w:rsidRPr="00033A4B" w:rsidRDefault="00FB63FD" w:rsidP="00FB63FD">
            <w:pPr>
              <w:jc w:val="center"/>
              <w:rPr>
                <w:rFonts w:eastAsia="Times New Roman" w:cs="Times New Roman"/>
                <w:b/>
                <w:color w:val="000000"/>
                <w:sz w:val="22"/>
                <w:szCs w:val="22"/>
              </w:rPr>
            </w:pPr>
            <w:r w:rsidRPr="00033A4B">
              <w:rPr>
                <w:rFonts w:cs="Times New Roman"/>
                <w:b/>
                <w:color w:val="000000"/>
                <w:sz w:val="22"/>
                <w:szCs w:val="22"/>
              </w:rPr>
              <w:t>0.00</w:t>
            </w:r>
          </w:p>
        </w:tc>
      </w:tr>
    </w:tbl>
    <w:p w14:paraId="2C22D0F1" w14:textId="09B092F5" w:rsidR="00FB63FD" w:rsidRDefault="005B7B84" w:rsidP="00FB63FD">
      <w:pPr>
        <w:pStyle w:val="Image"/>
      </w:pPr>
      <w:r>
        <w:rPr>
          <w:lang w:eastAsia="en-US"/>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56026F3C" wp14:editId="7C9C2BB0">
            <wp:extent cx="4080681" cy="326561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xp_speed_high_lin_ff_rev2.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087155" cy="3270799"/>
                    </a:xfrm>
                    <a:prstGeom prst="rect">
                      <a:avLst/>
                    </a:prstGeom>
                  </pic:spPr>
                </pic:pic>
              </a:graphicData>
            </a:graphic>
          </wp:inline>
        </w:drawing>
      </w:r>
    </w:p>
    <w:p w14:paraId="4EB668AB" w14:textId="38A3A0E2" w:rsidR="00FB63FD" w:rsidRDefault="00FB63FD" w:rsidP="00FB63FD">
      <w:pPr>
        <w:pStyle w:val="FigureTitle"/>
        <w:rPr>
          <w:lang w:eastAsia="ko-KR"/>
        </w:rPr>
      </w:pPr>
      <w:bookmarkStart w:id="142" w:name="_Toc514246842"/>
      <w:r>
        <w:rPr>
          <w:lang w:eastAsia="ko-KR"/>
        </w:rPr>
        <w:t>Optimized Step Response—</w:t>
      </w:r>
      <w:r w:rsidR="00EF128E">
        <w:rPr>
          <w:lang w:eastAsia="ko-KR"/>
        </w:rPr>
        <w:t>High</w:t>
      </w:r>
      <w:r w:rsidR="005B7B84">
        <w:rPr>
          <w:lang w:eastAsia="ko-KR"/>
        </w:rPr>
        <w:t xml:space="preserve"> </w:t>
      </w:r>
      <w:r>
        <w:rPr>
          <w:lang w:eastAsia="ko-KR"/>
        </w:rPr>
        <w:t>Speed Control—Feed Forward Control</w:t>
      </w:r>
      <w:bookmarkEnd w:id="142"/>
    </w:p>
    <w:p w14:paraId="66351323" w14:textId="2AD408C0" w:rsidR="005B7B84" w:rsidRDefault="005B7B84" w:rsidP="005B7B84">
      <w:pPr>
        <w:pStyle w:val="Image"/>
      </w:pPr>
      <w:r>
        <w:rPr>
          <w:lang w:eastAsia="en-US"/>
        </w:rPr>
        <w:drawing>
          <wp:inline distT="0" distB="0" distL="0" distR="0" wp14:anchorId="79B13F4D" wp14:editId="2C531C57">
            <wp:extent cx="4148919" cy="3320226"/>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xp_speed_high_lin_ff_rev3.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155709" cy="3325660"/>
                    </a:xfrm>
                    <a:prstGeom prst="rect">
                      <a:avLst/>
                    </a:prstGeom>
                  </pic:spPr>
                </pic:pic>
              </a:graphicData>
            </a:graphic>
          </wp:inline>
        </w:drawing>
      </w:r>
    </w:p>
    <w:p w14:paraId="236074B6" w14:textId="3FC52F62" w:rsidR="005B7B84" w:rsidRPr="005B7B84" w:rsidRDefault="005B7B84" w:rsidP="005B7B84">
      <w:pPr>
        <w:pStyle w:val="FigureTitle"/>
        <w:rPr>
          <w:lang w:eastAsia="ko-KR"/>
        </w:rPr>
      </w:pPr>
      <w:bookmarkStart w:id="143" w:name="_Toc514246843"/>
      <w:r>
        <w:rPr>
          <w:lang w:eastAsia="ko-KR"/>
        </w:rPr>
        <w:t>Optimized Experimental Step Responses – High Speed Control – Feed Forward Control Integrator Analysis</w:t>
      </w:r>
      <w:bookmarkEnd w:id="143"/>
    </w:p>
    <w:p w14:paraId="46DA4E06" w14:textId="35086798" w:rsidR="00FB63FD" w:rsidRDefault="00BF0711" w:rsidP="00FB63FD">
      <w:pPr>
        <w:pStyle w:val="Image"/>
      </w:pPr>
      <w:r>
        <w:rPr>
          <w:lang w:eastAsia="en-US"/>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1E7B0278" wp14:editId="78F69C69">
            <wp:extent cx="4539687" cy="332122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xp_speed_high_lin_ff_surge_rev2.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42381" cy="3323194"/>
                    </a:xfrm>
                    <a:prstGeom prst="rect">
                      <a:avLst/>
                    </a:prstGeom>
                  </pic:spPr>
                </pic:pic>
              </a:graphicData>
            </a:graphic>
          </wp:inline>
        </w:drawing>
      </w:r>
    </w:p>
    <w:p w14:paraId="08BE35D8" w14:textId="49508D49" w:rsidR="00551892" w:rsidRPr="00551892" w:rsidRDefault="00FB63FD" w:rsidP="00BF0711">
      <w:pPr>
        <w:pStyle w:val="FigureTitle"/>
        <w:rPr>
          <w:lang w:eastAsia="ko-KR"/>
        </w:rPr>
      </w:pPr>
      <w:bookmarkStart w:id="144" w:name="_Toc514246844"/>
      <w:r>
        <w:rPr>
          <w:lang w:eastAsia="ko-KR"/>
        </w:rPr>
        <w:t>Optimized System Response—Feed-Forward Compensation—Integrator Effort Comparison</w:t>
      </w:r>
      <w:bookmarkEnd w:id="144"/>
    </w:p>
    <w:p w14:paraId="0253276C" w14:textId="00211004" w:rsidR="009537FC" w:rsidRDefault="009537FC" w:rsidP="007401DD">
      <w:pPr>
        <w:pStyle w:val="Heading2"/>
      </w:pPr>
      <w:bookmarkStart w:id="145" w:name="_Toc511036665"/>
      <w:bookmarkStart w:id="146" w:name="_Toc514246790"/>
      <w:r w:rsidRPr="007401DD">
        <w:t>coupled dynamics</w:t>
      </w:r>
      <w:bookmarkEnd w:id="145"/>
      <w:bookmarkEnd w:id="146"/>
    </w:p>
    <w:p w14:paraId="0F700913" w14:textId="4B2AE1B9" w:rsidR="00BF0711" w:rsidRDefault="00BD1DA0" w:rsidP="00BF0711">
      <w:pPr>
        <w:pStyle w:val="AllParagraph"/>
      </w:pPr>
      <w:r>
        <w:t>For coupled dynamics, the KF-USV was tested conducting a 45 degree turn at a low speed, 0.25 [m/s], steady sta</w:t>
      </w:r>
      <w:r w:rsidR="00BA76C3">
        <w:t>te and also at a high speed, 1.25</w:t>
      </w:r>
      <w:r>
        <w:t xml:space="preserve"> [m/s], steady state. The systems were </w:t>
      </w:r>
      <w:r w:rsidR="001816B3">
        <w:t xml:space="preserve">tested to analyze the effects of linear and non-linear thrust models approximations, feed forward compensation and combined configurations </w:t>
      </w:r>
      <w:r w:rsidR="00E70DB7">
        <w:t xml:space="preserve">on heading and speed control through the maneuver. </w:t>
      </w:r>
      <w:r w:rsidR="001816B3">
        <w:t xml:space="preserve"> </w:t>
      </w:r>
    </w:p>
    <w:p w14:paraId="302CC9FC" w14:textId="7D27FDF5" w:rsidR="00384843" w:rsidRDefault="00E70DB7" w:rsidP="00384843">
      <w:pPr>
        <w:pStyle w:val="Heading4"/>
      </w:pPr>
      <w:r>
        <w:t>Low Speed</w:t>
      </w:r>
      <w:r w:rsidR="009032CC">
        <w:t xml:space="preserve"> Turn</w:t>
      </w:r>
    </w:p>
    <w:p w14:paraId="3D00227D" w14:textId="1FBE6A29" w:rsidR="00384843" w:rsidRDefault="001E5D4F" w:rsidP="00E70DB7">
      <w:pPr>
        <w:pStyle w:val="AllParagraph"/>
      </w:pPr>
      <w:r>
        <w:t>The low speed turn was</w:t>
      </w:r>
      <w:r w:rsidR="00384843">
        <w:t xml:space="preserve"> tested with respect to comparison of thrust models and with regards to the utilization of feed-forward compensation.  </w:t>
      </w:r>
      <w:r w:rsidR="00206C1A">
        <w:t>F</w:t>
      </w:r>
      <w:r w:rsidR="0059413A">
        <w:t>igure 4</w:t>
      </w:r>
      <w:r w:rsidR="00206C1A">
        <w:t>8 disp</w:t>
      </w:r>
      <w:r w:rsidR="005531E0">
        <w:t>lays</w:t>
      </w:r>
      <w:r w:rsidR="0059413A">
        <w:t xml:space="preserve"> tuned </w:t>
      </w:r>
      <w:r w:rsidR="009032CC">
        <w:t xml:space="preserve">step </w:t>
      </w:r>
      <w:r w:rsidR="0059413A">
        <w:t>response for</w:t>
      </w:r>
      <w:r w:rsidR="005531E0">
        <w:t xml:space="preserve"> the heading change </w:t>
      </w:r>
      <w:r w:rsidR="009032CC">
        <w:t>and subsequent response to the speed of the vessel on the top and bottom plots respectively.</w:t>
      </w:r>
      <w:r w:rsidR="005531E0">
        <w:t xml:space="preserve"> </w:t>
      </w:r>
      <w:r w:rsidR="0059413A">
        <w:t xml:space="preserve">Also, key performance characteristics </w:t>
      </w:r>
      <w:r w:rsidR="005531E0">
        <w:t>f</w:t>
      </w:r>
      <w:r w:rsidR="009032CC">
        <w:t xml:space="preserve">or </w:t>
      </w:r>
      <w:r w:rsidR="0059413A">
        <w:t>heading</w:t>
      </w:r>
      <w:r w:rsidR="00F8587C">
        <w:t xml:space="preserve"> step</w:t>
      </w:r>
      <w:r w:rsidR="0059413A">
        <w:t xml:space="preserve"> response</w:t>
      </w:r>
      <w:r w:rsidR="00B662AE">
        <w:t>s</w:t>
      </w:r>
      <w:r w:rsidR="00F8587C">
        <w:t xml:space="preserve"> are</w:t>
      </w:r>
      <w:r w:rsidR="009032CC">
        <w:t xml:space="preserve"> </w:t>
      </w:r>
      <w:r w:rsidR="0059413A">
        <w:t>identified in Table</w:t>
      </w:r>
      <w:r w:rsidR="009032CC">
        <w:t xml:space="preserve"> 24</w:t>
      </w:r>
      <w:r w:rsidR="0059413A">
        <w:t xml:space="preserve">. </w:t>
      </w:r>
      <w:r w:rsidR="00206C1A">
        <w:t xml:space="preserve"> </w:t>
      </w:r>
      <w:r w:rsidR="00B662AE">
        <w:t>With each case for the low speed</w:t>
      </w:r>
      <w:r w:rsidR="00EF4007">
        <w:t xml:space="preserve"> turn</w:t>
      </w:r>
      <w:r w:rsidR="00B662AE">
        <w:t xml:space="preserve"> presented, t</w:t>
      </w:r>
      <w:r w:rsidR="00F8587C">
        <w:t>he following are observations based on these responses:</w:t>
      </w:r>
    </w:p>
    <w:p w14:paraId="4937E8CE" w14:textId="1F422813" w:rsidR="00384843" w:rsidRDefault="00F8587C" w:rsidP="007831DE">
      <w:pPr>
        <w:pStyle w:val="ListNumber"/>
        <w:numPr>
          <w:ilvl w:val="0"/>
          <w:numId w:val="27"/>
        </w:numPr>
      </w:pPr>
      <w:r>
        <w:lastRenderedPageBreak/>
        <w:t xml:space="preserve">All configurations produce very similar responses to the step change in heading.  </w:t>
      </w:r>
    </w:p>
    <w:p w14:paraId="00EB070C" w14:textId="6ED0963A" w:rsidR="00384843" w:rsidRDefault="00B662AE" w:rsidP="007831DE">
      <w:pPr>
        <w:pStyle w:val="ListNumber"/>
        <w:numPr>
          <w:ilvl w:val="0"/>
          <w:numId w:val="17"/>
        </w:numPr>
      </w:pPr>
      <w:r>
        <w:t xml:space="preserve">Heading change caused surging in the vehicles speed for all response. The speed controller then worked to the return to the steady state set-point. </w:t>
      </w:r>
    </w:p>
    <w:p w14:paraId="537A1387" w14:textId="6053814C" w:rsidR="00384843" w:rsidRDefault="00B662AE" w:rsidP="007831DE">
      <w:pPr>
        <w:pStyle w:val="ListNumber"/>
        <w:numPr>
          <w:ilvl w:val="0"/>
          <w:numId w:val="17"/>
        </w:numPr>
      </w:pPr>
      <w:r>
        <w:t xml:space="preserve">All responses eventually returned to steady state values for heading and speed respectively. </w:t>
      </w:r>
    </w:p>
    <w:p w14:paraId="0D4BF66B" w14:textId="20BB2581" w:rsidR="00384843" w:rsidRDefault="005531E0" w:rsidP="00384843">
      <w:pPr>
        <w:pStyle w:val="Image"/>
      </w:pPr>
      <w:r>
        <w:rPr>
          <w:lang w:eastAsia="en-US"/>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469A9AE8" wp14:editId="7E9B79E7">
            <wp:extent cx="5486400" cy="42589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xp_coup_low_comb.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486400" cy="4258945"/>
                    </a:xfrm>
                    <a:prstGeom prst="rect">
                      <a:avLst/>
                    </a:prstGeom>
                  </pic:spPr>
                </pic:pic>
              </a:graphicData>
            </a:graphic>
          </wp:inline>
        </w:drawing>
      </w:r>
    </w:p>
    <w:p w14:paraId="363913AE" w14:textId="4A228757" w:rsidR="00384843" w:rsidRDefault="00384843" w:rsidP="00384843">
      <w:pPr>
        <w:pStyle w:val="FigureTitle"/>
        <w:rPr>
          <w:lang w:eastAsia="ko-KR"/>
        </w:rPr>
      </w:pPr>
      <w:bookmarkStart w:id="147" w:name="_Toc514246845"/>
      <w:r>
        <w:rPr>
          <w:lang w:eastAsia="ko-KR"/>
        </w:rPr>
        <w:t xml:space="preserve">Optimized Experimental </w:t>
      </w:r>
      <w:r w:rsidR="001E5D4F">
        <w:rPr>
          <w:lang w:eastAsia="ko-KR"/>
        </w:rPr>
        <w:t>System Responses</w:t>
      </w:r>
      <w:r>
        <w:rPr>
          <w:lang w:eastAsia="ko-KR"/>
        </w:rPr>
        <w:t xml:space="preserve"> – </w:t>
      </w:r>
      <w:r w:rsidR="001E5D4F">
        <w:rPr>
          <w:lang w:eastAsia="ko-KR"/>
        </w:rPr>
        <w:t>Low Speed Turn – Coupled Dynamics</w:t>
      </w:r>
      <w:bookmarkEnd w:id="147"/>
    </w:p>
    <w:p w14:paraId="6FE1A28C" w14:textId="77777777" w:rsidR="006A5B4F" w:rsidRPr="006A5B4F" w:rsidRDefault="006A5B4F" w:rsidP="006A5B4F">
      <w:pPr>
        <w:rPr>
          <w:lang w:eastAsia="ko-KR"/>
        </w:rPr>
      </w:pPr>
    </w:p>
    <w:p w14:paraId="46B4C584" w14:textId="3B9320B3" w:rsidR="00384843" w:rsidRPr="00352144" w:rsidRDefault="00384843" w:rsidP="00384843">
      <w:pPr>
        <w:pStyle w:val="TableTitle"/>
        <w:rPr>
          <w:lang w:eastAsia="ko-KR"/>
        </w:rPr>
      </w:pPr>
      <w:bookmarkStart w:id="148" w:name="_Toc514246872"/>
      <w:r>
        <w:rPr>
          <w:lang w:eastAsia="ko-KR"/>
        </w:rPr>
        <w:lastRenderedPageBreak/>
        <w:t>Optimized Experimental Performance Characteristics Comparison—</w:t>
      </w:r>
      <w:r w:rsidR="00B662AE">
        <w:rPr>
          <w:lang w:eastAsia="ko-KR"/>
        </w:rPr>
        <w:t>Coupled Dynamics – Heading Response at Low Speed</w:t>
      </w:r>
      <w:bookmarkEnd w:id="148"/>
    </w:p>
    <w:tbl>
      <w:tblPr>
        <w:tblW w:w="5837" w:type="pct"/>
        <w:jc w:val="center"/>
        <w:tblLayout w:type="fixed"/>
        <w:tblLook w:val="04A0" w:firstRow="1" w:lastRow="0" w:firstColumn="1" w:lastColumn="0" w:noHBand="0" w:noVBand="1"/>
      </w:tblPr>
      <w:tblGrid>
        <w:gridCol w:w="1772"/>
        <w:gridCol w:w="899"/>
        <w:gridCol w:w="643"/>
        <w:gridCol w:w="2059"/>
        <w:gridCol w:w="2520"/>
        <w:gridCol w:w="2123"/>
      </w:tblGrid>
      <w:tr w:rsidR="0059413A" w:rsidRPr="003E7F3D" w14:paraId="2B3DBF5F" w14:textId="77777777" w:rsidTr="001E5D4F">
        <w:trPr>
          <w:trHeight w:val="300"/>
          <w:jc w:val="center"/>
        </w:trPr>
        <w:tc>
          <w:tcPr>
            <w:tcW w:w="1654" w:type="pct"/>
            <w:gridSpan w:val="3"/>
            <w:tcBorders>
              <w:top w:val="single" w:sz="24" w:space="0" w:color="auto"/>
              <w:left w:val="single" w:sz="24" w:space="0" w:color="auto"/>
              <w:bottom w:val="single" w:sz="4" w:space="0" w:color="auto"/>
              <w:right w:val="single" w:sz="24" w:space="0" w:color="auto"/>
            </w:tcBorders>
          </w:tcPr>
          <w:p w14:paraId="6B955B05" w14:textId="303B43B2" w:rsidR="0059413A" w:rsidRPr="003E7F3D" w:rsidRDefault="00B662AE" w:rsidP="00B3356D">
            <w:pPr>
              <w:jc w:val="center"/>
              <w:rPr>
                <w:rFonts w:eastAsia="Times New Roman" w:cs="Times New Roman"/>
                <w:b/>
                <w:bCs/>
                <w:color w:val="000000"/>
                <w:sz w:val="22"/>
                <w:szCs w:val="22"/>
              </w:rPr>
            </w:pPr>
            <w:r>
              <w:rPr>
                <w:rFonts w:eastAsia="Times New Roman" w:cs="Times New Roman"/>
                <w:b/>
                <w:bCs/>
                <w:color w:val="000000"/>
                <w:sz w:val="22"/>
                <w:szCs w:val="22"/>
              </w:rPr>
              <w:t xml:space="preserve">Heading Controller </w:t>
            </w:r>
            <w:r w:rsidR="0059413A">
              <w:rPr>
                <w:rFonts w:eastAsia="Times New Roman" w:cs="Times New Roman"/>
                <w:b/>
                <w:bCs/>
                <w:color w:val="000000"/>
                <w:sz w:val="22"/>
                <w:szCs w:val="22"/>
              </w:rPr>
              <w:t>Gains</w:t>
            </w:r>
          </w:p>
        </w:tc>
        <w:tc>
          <w:tcPr>
            <w:tcW w:w="1028" w:type="pct"/>
            <w:tcBorders>
              <w:top w:val="single" w:sz="24" w:space="0" w:color="auto"/>
              <w:left w:val="single" w:sz="24" w:space="0" w:color="auto"/>
              <w:bottom w:val="single" w:sz="4" w:space="0" w:color="auto"/>
              <w:right w:val="single" w:sz="24" w:space="0" w:color="auto"/>
            </w:tcBorders>
            <w:shd w:val="clear" w:color="auto" w:fill="auto"/>
            <w:noWrap/>
            <w:vAlign w:val="center"/>
            <w:hideMark/>
          </w:tcPr>
          <w:p w14:paraId="5BD1AE0D" w14:textId="77777777" w:rsidR="0059413A" w:rsidRPr="003E7F3D" w:rsidRDefault="0059413A" w:rsidP="00B3356D">
            <w:pPr>
              <w:jc w:val="center"/>
              <w:rPr>
                <w:rFonts w:eastAsia="Times New Roman" w:cs="Times New Roman"/>
                <w:b/>
                <w:bCs/>
                <w:color w:val="000000"/>
                <w:sz w:val="22"/>
                <w:szCs w:val="22"/>
              </w:rPr>
            </w:pPr>
            <w:r>
              <w:rPr>
                <w:rFonts w:eastAsia="Times New Roman" w:cs="Times New Roman"/>
                <w:b/>
                <w:bCs/>
                <w:i/>
                <w:color w:val="000000"/>
                <w:sz w:val="22"/>
                <w:szCs w:val="22"/>
              </w:rPr>
              <w:t xml:space="preserve">Rise Time, </w:t>
            </w:r>
            <w:r w:rsidRPr="00606274">
              <w:rPr>
                <w:rFonts w:eastAsia="Times New Roman" w:cs="Times New Roman"/>
                <w:b/>
                <w:bCs/>
                <w:i/>
                <w:color w:val="000000"/>
                <w:sz w:val="22"/>
                <w:szCs w:val="22"/>
              </w:rPr>
              <w:t>T</w:t>
            </w:r>
            <w:r w:rsidRPr="00606274">
              <w:rPr>
                <w:rFonts w:eastAsia="Times New Roman" w:cs="Times New Roman"/>
                <w:b/>
                <w:bCs/>
                <w:i/>
                <w:color w:val="000000"/>
                <w:sz w:val="22"/>
                <w:szCs w:val="22"/>
                <w:vertAlign w:val="subscript"/>
              </w:rPr>
              <w:t>R</w:t>
            </w:r>
            <w:r w:rsidRPr="003E7F3D">
              <w:rPr>
                <w:rFonts w:eastAsia="Times New Roman" w:cs="Times New Roman"/>
                <w:b/>
                <w:bCs/>
                <w:color w:val="000000"/>
                <w:sz w:val="22"/>
                <w:szCs w:val="22"/>
              </w:rPr>
              <w:t xml:space="preserve"> [s]</w:t>
            </w:r>
          </w:p>
        </w:tc>
        <w:tc>
          <w:tcPr>
            <w:tcW w:w="1258" w:type="pct"/>
            <w:tcBorders>
              <w:top w:val="single" w:sz="24" w:space="0" w:color="auto"/>
              <w:left w:val="single" w:sz="24" w:space="0" w:color="auto"/>
              <w:bottom w:val="single" w:sz="4" w:space="0" w:color="auto"/>
              <w:right w:val="single" w:sz="24" w:space="0" w:color="auto"/>
            </w:tcBorders>
            <w:shd w:val="clear" w:color="auto" w:fill="auto"/>
            <w:noWrap/>
            <w:vAlign w:val="center"/>
            <w:hideMark/>
          </w:tcPr>
          <w:p w14:paraId="160EFD78" w14:textId="77777777" w:rsidR="0059413A" w:rsidRPr="003E7F3D" w:rsidRDefault="0059413A" w:rsidP="00B3356D">
            <w:pPr>
              <w:jc w:val="center"/>
              <w:rPr>
                <w:rFonts w:eastAsia="Times New Roman" w:cs="Times New Roman"/>
                <w:b/>
                <w:bCs/>
                <w:color w:val="000000"/>
                <w:sz w:val="22"/>
                <w:szCs w:val="22"/>
              </w:rPr>
            </w:pPr>
            <w:r w:rsidRPr="00606274">
              <w:rPr>
                <w:rFonts w:eastAsia="Times New Roman" w:cs="Times New Roman"/>
                <w:b/>
                <w:bCs/>
                <w:i/>
                <w:color w:val="000000"/>
                <w:sz w:val="22"/>
                <w:szCs w:val="22"/>
              </w:rPr>
              <w:t>Settling Time, T</w:t>
            </w:r>
            <w:r w:rsidRPr="00606274">
              <w:rPr>
                <w:rFonts w:eastAsia="Times New Roman" w:cs="Times New Roman"/>
                <w:b/>
                <w:bCs/>
                <w:i/>
                <w:color w:val="000000"/>
                <w:sz w:val="22"/>
                <w:szCs w:val="22"/>
                <w:vertAlign w:val="subscript"/>
              </w:rPr>
              <w:t>S</w:t>
            </w:r>
            <w:r w:rsidRPr="003E7F3D">
              <w:rPr>
                <w:rFonts w:eastAsia="Times New Roman" w:cs="Times New Roman"/>
                <w:b/>
                <w:bCs/>
                <w:color w:val="000000"/>
                <w:sz w:val="22"/>
                <w:szCs w:val="22"/>
                <w:vertAlign w:val="subscript"/>
              </w:rPr>
              <w:t xml:space="preserve"> </w:t>
            </w:r>
            <w:r w:rsidRPr="003E7F3D">
              <w:rPr>
                <w:rFonts w:eastAsia="Times New Roman" w:cs="Times New Roman"/>
                <w:b/>
                <w:bCs/>
                <w:color w:val="000000"/>
                <w:sz w:val="22"/>
                <w:szCs w:val="22"/>
              </w:rPr>
              <w:t>[s]</w:t>
            </w:r>
          </w:p>
        </w:tc>
        <w:tc>
          <w:tcPr>
            <w:tcW w:w="1060" w:type="pct"/>
            <w:tcBorders>
              <w:top w:val="single" w:sz="24" w:space="0" w:color="auto"/>
              <w:left w:val="single" w:sz="24" w:space="0" w:color="auto"/>
              <w:bottom w:val="single" w:sz="4" w:space="0" w:color="auto"/>
              <w:right w:val="single" w:sz="24" w:space="0" w:color="auto"/>
            </w:tcBorders>
            <w:shd w:val="clear" w:color="auto" w:fill="auto"/>
            <w:noWrap/>
            <w:vAlign w:val="center"/>
            <w:hideMark/>
          </w:tcPr>
          <w:p w14:paraId="581EA8C7" w14:textId="77777777" w:rsidR="0059413A" w:rsidRPr="003E7F3D" w:rsidRDefault="0059413A" w:rsidP="00B3356D">
            <w:pPr>
              <w:jc w:val="center"/>
              <w:rPr>
                <w:rFonts w:eastAsia="Times New Roman" w:cs="Times New Roman"/>
                <w:b/>
                <w:bCs/>
                <w:color w:val="000000"/>
                <w:sz w:val="22"/>
                <w:szCs w:val="22"/>
              </w:rPr>
            </w:pPr>
            <w:r>
              <w:rPr>
                <w:rFonts w:eastAsia="Times New Roman" w:cs="Times New Roman"/>
                <w:b/>
                <w:bCs/>
                <w:i/>
                <w:color w:val="000000"/>
                <w:sz w:val="22"/>
                <w:szCs w:val="22"/>
              </w:rPr>
              <w:t>Overshoot [%]</w:t>
            </w:r>
          </w:p>
        </w:tc>
      </w:tr>
      <w:tr w:rsidR="006A5B4F" w:rsidRPr="003E7F3D" w14:paraId="0C0138B2" w14:textId="77777777" w:rsidTr="001E5D4F">
        <w:trPr>
          <w:trHeight w:val="300"/>
          <w:jc w:val="center"/>
        </w:trPr>
        <w:tc>
          <w:tcPr>
            <w:tcW w:w="884" w:type="pct"/>
            <w:tcBorders>
              <w:top w:val="single" w:sz="4" w:space="0" w:color="auto"/>
              <w:left w:val="single" w:sz="24" w:space="0" w:color="auto"/>
              <w:bottom w:val="single" w:sz="4" w:space="0" w:color="auto"/>
              <w:right w:val="single" w:sz="4" w:space="0" w:color="auto"/>
            </w:tcBorders>
          </w:tcPr>
          <w:p w14:paraId="7AE37A9F" w14:textId="6121185D" w:rsidR="006A5B4F" w:rsidRPr="003E7F3D" w:rsidRDefault="006A5B4F" w:rsidP="00B3356D">
            <w:pPr>
              <w:jc w:val="center"/>
              <w:rPr>
                <w:rFonts w:eastAsia="Times New Roman" w:cs="Times New Roman"/>
                <w:b/>
                <w:bCs/>
                <w:color w:val="000000"/>
                <w:sz w:val="22"/>
                <w:szCs w:val="22"/>
              </w:rPr>
            </w:pPr>
            <w:r>
              <w:rPr>
                <w:rFonts w:eastAsia="Times New Roman" w:cs="Times New Roman"/>
                <w:b/>
                <w:bCs/>
                <w:color w:val="000000"/>
                <w:sz w:val="22"/>
                <w:szCs w:val="22"/>
              </w:rPr>
              <w:t>Case</w:t>
            </w:r>
          </w:p>
        </w:tc>
        <w:tc>
          <w:tcPr>
            <w:tcW w:w="449" w:type="pct"/>
            <w:tcBorders>
              <w:top w:val="single" w:sz="4" w:space="0" w:color="auto"/>
              <w:left w:val="single" w:sz="18" w:space="0" w:color="auto"/>
              <w:bottom w:val="single" w:sz="4" w:space="0" w:color="auto"/>
              <w:right w:val="single" w:sz="4" w:space="0" w:color="auto"/>
            </w:tcBorders>
          </w:tcPr>
          <w:p w14:paraId="03E4212C" w14:textId="77777777" w:rsidR="006A5B4F" w:rsidRPr="003E7F3D" w:rsidRDefault="006A5B4F" w:rsidP="00B3356D">
            <w:pPr>
              <w:jc w:val="center"/>
              <w:rPr>
                <w:rFonts w:eastAsia="Times New Roman" w:cs="Times New Roman"/>
                <w:b/>
                <w:bCs/>
                <w:color w:val="000000"/>
                <w:sz w:val="22"/>
                <w:szCs w:val="22"/>
              </w:rPr>
            </w:pPr>
            <w:r>
              <w:rPr>
                <w:rFonts w:eastAsia="Times New Roman" w:cs="Times New Roman"/>
                <w:b/>
                <w:bCs/>
                <w:color w:val="000000"/>
                <w:sz w:val="22"/>
                <w:szCs w:val="22"/>
              </w:rPr>
              <w:t>Kp</w:t>
            </w:r>
          </w:p>
        </w:tc>
        <w:tc>
          <w:tcPr>
            <w:tcW w:w="321" w:type="pct"/>
            <w:tcBorders>
              <w:top w:val="single" w:sz="4" w:space="0" w:color="auto"/>
              <w:left w:val="single" w:sz="4" w:space="0" w:color="auto"/>
              <w:bottom w:val="single" w:sz="4" w:space="0" w:color="auto"/>
              <w:right w:val="single" w:sz="24" w:space="0" w:color="auto"/>
            </w:tcBorders>
            <w:vAlign w:val="center"/>
          </w:tcPr>
          <w:p w14:paraId="61D94EC1" w14:textId="00FCEC7A" w:rsidR="006A5B4F" w:rsidRPr="004F6E51" w:rsidRDefault="006A5B4F" w:rsidP="00B3356D">
            <w:pPr>
              <w:jc w:val="center"/>
              <w:rPr>
                <w:rFonts w:eastAsia="Times New Roman" w:cs="Times New Roman"/>
                <w:b/>
                <w:bCs/>
                <w:color w:val="000000"/>
                <w:sz w:val="22"/>
                <w:szCs w:val="22"/>
              </w:rPr>
            </w:pPr>
            <w:r>
              <w:rPr>
                <w:rFonts w:eastAsia="Times New Roman" w:cs="Times New Roman"/>
                <w:b/>
                <w:bCs/>
                <w:color w:val="000000"/>
                <w:sz w:val="22"/>
                <w:szCs w:val="22"/>
              </w:rPr>
              <w:t>Kd</w:t>
            </w:r>
          </w:p>
        </w:tc>
        <w:tc>
          <w:tcPr>
            <w:tcW w:w="1028" w:type="pct"/>
            <w:tcBorders>
              <w:top w:val="nil"/>
              <w:left w:val="single" w:sz="24" w:space="0" w:color="auto"/>
              <w:bottom w:val="single" w:sz="4" w:space="0" w:color="auto"/>
              <w:right w:val="single" w:sz="24" w:space="0" w:color="auto"/>
            </w:tcBorders>
            <w:shd w:val="clear" w:color="auto" w:fill="auto"/>
            <w:noWrap/>
            <w:vAlign w:val="center"/>
            <w:hideMark/>
          </w:tcPr>
          <w:p w14:paraId="565426F0" w14:textId="74C1FA33" w:rsidR="006A5B4F" w:rsidRPr="003E7F3D" w:rsidRDefault="006A5B4F" w:rsidP="00B3356D">
            <w:pPr>
              <w:jc w:val="center"/>
              <w:rPr>
                <w:rFonts w:eastAsia="Times New Roman" w:cs="Times New Roman"/>
                <w:b/>
                <w:bCs/>
                <w:color w:val="000000"/>
                <w:sz w:val="22"/>
                <w:szCs w:val="22"/>
              </w:rPr>
            </w:pPr>
            <w:r w:rsidRPr="003E7F3D">
              <w:rPr>
                <w:rFonts w:eastAsia="Times New Roman" w:cs="Times New Roman"/>
                <w:b/>
                <w:bCs/>
                <w:color w:val="000000"/>
                <w:sz w:val="22"/>
                <w:szCs w:val="22"/>
              </w:rPr>
              <w:t>L</w:t>
            </w:r>
          </w:p>
        </w:tc>
        <w:tc>
          <w:tcPr>
            <w:tcW w:w="1258" w:type="pct"/>
            <w:tcBorders>
              <w:top w:val="nil"/>
              <w:left w:val="single" w:sz="24" w:space="0" w:color="auto"/>
              <w:bottom w:val="single" w:sz="4" w:space="0" w:color="auto"/>
              <w:right w:val="single" w:sz="24" w:space="0" w:color="auto"/>
            </w:tcBorders>
            <w:shd w:val="clear" w:color="auto" w:fill="auto"/>
            <w:noWrap/>
            <w:vAlign w:val="center"/>
            <w:hideMark/>
          </w:tcPr>
          <w:p w14:paraId="550808E4" w14:textId="135384F3" w:rsidR="006A5B4F" w:rsidRPr="003E7F3D" w:rsidRDefault="006A5B4F" w:rsidP="00B3356D">
            <w:pPr>
              <w:jc w:val="center"/>
              <w:rPr>
                <w:rFonts w:eastAsia="Times New Roman" w:cs="Times New Roman"/>
                <w:b/>
                <w:bCs/>
                <w:color w:val="000000"/>
                <w:sz w:val="22"/>
                <w:szCs w:val="22"/>
              </w:rPr>
            </w:pPr>
            <w:r w:rsidRPr="003E7F3D">
              <w:rPr>
                <w:rFonts w:eastAsia="Times New Roman" w:cs="Times New Roman"/>
                <w:b/>
                <w:bCs/>
                <w:color w:val="000000"/>
                <w:sz w:val="22"/>
                <w:szCs w:val="22"/>
              </w:rPr>
              <w:t>L</w:t>
            </w:r>
          </w:p>
        </w:tc>
        <w:tc>
          <w:tcPr>
            <w:tcW w:w="1060" w:type="pct"/>
            <w:tcBorders>
              <w:top w:val="nil"/>
              <w:left w:val="single" w:sz="24" w:space="0" w:color="auto"/>
              <w:bottom w:val="single" w:sz="4" w:space="0" w:color="auto"/>
              <w:right w:val="single" w:sz="24" w:space="0" w:color="auto"/>
            </w:tcBorders>
            <w:shd w:val="clear" w:color="auto" w:fill="auto"/>
            <w:noWrap/>
            <w:vAlign w:val="center"/>
            <w:hideMark/>
          </w:tcPr>
          <w:p w14:paraId="6CCCE885" w14:textId="74528FB6" w:rsidR="006A5B4F" w:rsidRPr="003E7F3D" w:rsidRDefault="006A5B4F" w:rsidP="00B3356D">
            <w:pPr>
              <w:jc w:val="center"/>
              <w:rPr>
                <w:rFonts w:eastAsia="Times New Roman" w:cs="Times New Roman"/>
                <w:b/>
                <w:bCs/>
                <w:color w:val="000000"/>
                <w:sz w:val="22"/>
                <w:szCs w:val="22"/>
              </w:rPr>
            </w:pPr>
            <w:r w:rsidRPr="003E7F3D">
              <w:rPr>
                <w:rFonts w:eastAsia="Times New Roman" w:cs="Times New Roman"/>
                <w:b/>
                <w:bCs/>
                <w:color w:val="000000"/>
                <w:sz w:val="22"/>
                <w:szCs w:val="22"/>
              </w:rPr>
              <w:t>L</w:t>
            </w:r>
          </w:p>
        </w:tc>
      </w:tr>
      <w:tr w:rsidR="006A5B4F" w:rsidRPr="003E7F3D" w14:paraId="5C19A444" w14:textId="77777777" w:rsidTr="001E5D4F">
        <w:trPr>
          <w:trHeight w:val="300"/>
          <w:jc w:val="center"/>
        </w:trPr>
        <w:tc>
          <w:tcPr>
            <w:tcW w:w="884" w:type="pct"/>
            <w:tcBorders>
              <w:top w:val="single" w:sz="4" w:space="0" w:color="auto"/>
              <w:left w:val="single" w:sz="24" w:space="0" w:color="auto"/>
              <w:bottom w:val="single" w:sz="4" w:space="0" w:color="auto"/>
              <w:right w:val="single" w:sz="4" w:space="0" w:color="auto"/>
            </w:tcBorders>
          </w:tcPr>
          <w:p w14:paraId="25E8BA3D" w14:textId="75DDD236" w:rsidR="006A5B4F" w:rsidRDefault="006A5B4F" w:rsidP="00B3356D">
            <w:pPr>
              <w:jc w:val="center"/>
              <w:rPr>
                <w:rFonts w:eastAsia="Times New Roman" w:cs="Times New Roman"/>
                <w:color w:val="000000"/>
                <w:sz w:val="22"/>
                <w:szCs w:val="22"/>
              </w:rPr>
            </w:pPr>
            <w:r>
              <w:rPr>
                <w:rFonts w:eastAsia="Times New Roman" w:cs="Times New Roman"/>
                <w:color w:val="000000"/>
                <w:sz w:val="22"/>
                <w:szCs w:val="22"/>
              </w:rPr>
              <w:t>Linear / No Feed Forward</w:t>
            </w:r>
          </w:p>
        </w:tc>
        <w:tc>
          <w:tcPr>
            <w:tcW w:w="449" w:type="pct"/>
            <w:tcBorders>
              <w:top w:val="single" w:sz="4" w:space="0" w:color="auto"/>
              <w:left w:val="single" w:sz="18" w:space="0" w:color="auto"/>
              <w:bottom w:val="single" w:sz="4" w:space="0" w:color="auto"/>
              <w:right w:val="single" w:sz="4" w:space="0" w:color="auto"/>
            </w:tcBorders>
            <w:shd w:val="clear" w:color="auto" w:fill="auto"/>
            <w:noWrap/>
            <w:vAlign w:val="center"/>
            <w:hideMark/>
          </w:tcPr>
          <w:p w14:paraId="6C3D8B20" w14:textId="5CE58CCC" w:rsidR="006A5B4F" w:rsidRPr="00352144" w:rsidRDefault="006A5B4F" w:rsidP="00B3356D">
            <w:pPr>
              <w:jc w:val="center"/>
              <w:rPr>
                <w:rFonts w:eastAsia="Times New Roman" w:cs="Times New Roman"/>
                <w:color w:val="000000"/>
                <w:sz w:val="22"/>
                <w:szCs w:val="22"/>
              </w:rPr>
            </w:pPr>
            <w:r>
              <w:rPr>
                <w:rFonts w:eastAsia="Times New Roman" w:cs="Times New Roman"/>
                <w:color w:val="000000"/>
                <w:sz w:val="22"/>
                <w:szCs w:val="22"/>
              </w:rPr>
              <w:t>12.5</w:t>
            </w:r>
          </w:p>
        </w:tc>
        <w:tc>
          <w:tcPr>
            <w:tcW w:w="321" w:type="pct"/>
            <w:tcBorders>
              <w:top w:val="single" w:sz="4" w:space="0" w:color="auto"/>
              <w:left w:val="single" w:sz="4" w:space="0" w:color="auto"/>
              <w:bottom w:val="single" w:sz="4" w:space="0" w:color="auto"/>
              <w:right w:val="single" w:sz="24" w:space="0" w:color="auto"/>
            </w:tcBorders>
            <w:vAlign w:val="center"/>
          </w:tcPr>
          <w:p w14:paraId="100F4A15" w14:textId="467E5389" w:rsidR="006A5B4F" w:rsidRPr="00352144" w:rsidRDefault="006A5B4F" w:rsidP="00B3356D">
            <w:pPr>
              <w:jc w:val="center"/>
              <w:rPr>
                <w:rFonts w:eastAsia="Times New Roman" w:cs="Times New Roman"/>
                <w:color w:val="000000"/>
                <w:sz w:val="22"/>
                <w:szCs w:val="22"/>
              </w:rPr>
            </w:pPr>
            <w:r>
              <w:rPr>
                <w:rFonts w:eastAsia="Times New Roman" w:cs="Times New Roman"/>
                <w:color w:val="000000"/>
                <w:sz w:val="22"/>
                <w:szCs w:val="22"/>
              </w:rPr>
              <w:t>5</w:t>
            </w:r>
          </w:p>
        </w:tc>
        <w:tc>
          <w:tcPr>
            <w:tcW w:w="1028" w:type="pct"/>
            <w:tcBorders>
              <w:top w:val="single" w:sz="4" w:space="0" w:color="auto"/>
              <w:left w:val="single" w:sz="24" w:space="0" w:color="auto"/>
              <w:bottom w:val="single" w:sz="4" w:space="0" w:color="auto"/>
              <w:right w:val="single" w:sz="24" w:space="0" w:color="auto"/>
            </w:tcBorders>
            <w:shd w:val="clear" w:color="auto" w:fill="auto"/>
            <w:noWrap/>
            <w:vAlign w:val="center"/>
            <w:hideMark/>
          </w:tcPr>
          <w:p w14:paraId="02F6999C" w14:textId="5EFC6465" w:rsidR="006A5B4F" w:rsidRPr="006A5B4F" w:rsidRDefault="006A5B4F" w:rsidP="00B3356D">
            <w:pPr>
              <w:jc w:val="center"/>
              <w:rPr>
                <w:rFonts w:eastAsia="Times New Roman" w:cs="Times New Roman"/>
                <w:color w:val="000000"/>
                <w:sz w:val="22"/>
                <w:szCs w:val="22"/>
              </w:rPr>
            </w:pPr>
            <w:r w:rsidRPr="006A5B4F">
              <w:rPr>
                <w:rFonts w:eastAsia="Times New Roman" w:cs="Times New Roman"/>
                <w:bCs/>
                <w:color w:val="000000"/>
                <w:sz w:val="22"/>
                <w:szCs w:val="22"/>
              </w:rPr>
              <w:t>8.1727</w:t>
            </w:r>
          </w:p>
        </w:tc>
        <w:tc>
          <w:tcPr>
            <w:tcW w:w="1258" w:type="pct"/>
            <w:tcBorders>
              <w:top w:val="single" w:sz="4" w:space="0" w:color="auto"/>
              <w:left w:val="single" w:sz="24" w:space="0" w:color="auto"/>
              <w:bottom w:val="single" w:sz="4" w:space="0" w:color="auto"/>
              <w:right w:val="single" w:sz="24" w:space="0" w:color="auto"/>
            </w:tcBorders>
            <w:shd w:val="clear" w:color="auto" w:fill="auto"/>
            <w:noWrap/>
            <w:vAlign w:val="center"/>
            <w:hideMark/>
          </w:tcPr>
          <w:p w14:paraId="73D86F50" w14:textId="20BD1718" w:rsidR="006A5B4F" w:rsidRPr="006A5B4F" w:rsidRDefault="006A5B4F" w:rsidP="00B3356D">
            <w:pPr>
              <w:jc w:val="center"/>
              <w:rPr>
                <w:rFonts w:eastAsia="Times New Roman" w:cs="Times New Roman"/>
                <w:color w:val="000000"/>
                <w:sz w:val="22"/>
                <w:szCs w:val="22"/>
              </w:rPr>
            </w:pPr>
            <w:r w:rsidRPr="006A5B4F">
              <w:rPr>
                <w:rFonts w:eastAsia="Times New Roman" w:cs="Times New Roman"/>
                <w:color w:val="000000"/>
                <w:sz w:val="22"/>
                <w:szCs w:val="22"/>
              </w:rPr>
              <w:t>13.2113</w:t>
            </w:r>
          </w:p>
        </w:tc>
        <w:tc>
          <w:tcPr>
            <w:tcW w:w="1060" w:type="pct"/>
            <w:tcBorders>
              <w:top w:val="single" w:sz="4" w:space="0" w:color="auto"/>
              <w:left w:val="single" w:sz="24" w:space="0" w:color="auto"/>
              <w:bottom w:val="single" w:sz="4" w:space="0" w:color="auto"/>
              <w:right w:val="single" w:sz="24" w:space="0" w:color="auto"/>
            </w:tcBorders>
            <w:shd w:val="clear" w:color="auto" w:fill="auto"/>
            <w:noWrap/>
            <w:vAlign w:val="center"/>
            <w:hideMark/>
          </w:tcPr>
          <w:p w14:paraId="4A70953A" w14:textId="02F566D6" w:rsidR="006A5B4F" w:rsidRPr="00D15BF8" w:rsidRDefault="006A5B4F" w:rsidP="00B3356D">
            <w:pPr>
              <w:jc w:val="center"/>
              <w:rPr>
                <w:rFonts w:eastAsia="Times New Roman" w:cs="Times New Roman"/>
                <w:b/>
                <w:color w:val="000000"/>
                <w:sz w:val="22"/>
                <w:szCs w:val="22"/>
              </w:rPr>
            </w:pPr>
            <w:r>
              <w:rPr>
                <w:rFonts w:cs="Times New Roman"/>
                <w:color w:val="000000"/>
                <w:sz w:val="22"/>
                <w:szCs w:val="22"/>
              </w:rPr>
              <w:t>6.7935</w:t>
            </w:r>
          </w:p>
        </w:tc>
      </w:tr>
      <w:tr w:rsidR="006A5B4F" w:rsidRPr="003E7F3D" w14:paraId="5ABA13AC" w14:textId="77777777" w:rsidTr="001E5D4F">
        <w:trPr>
          <w:trHeight w:val="300"/>
          <w:jc w:val="center"/>
        </w:trPr>
        <w:tc>
          <w:tcPr>
            <w:tcW w:w="884" w:type="pct"/>
            <w:tcBorders>
              <w:top w:val="single" w:sz="4" w:space="0" w:color="auto"/>
              <w:left w:val="single" w:sz="24" w:space="0" w:color="auto"/>
              <w:bottom w:val="single" w:sz="4" w:space="0" w:color="auto"/>
              <w:right w:val="single" w:sz="4" w:space="0" w:color="auto"/>
            </w:tcBorders>
          </w:tcPr>
          <w:p w14:paraId="5EBFA882" w14:textId="351B6338" w:rsidR="006A5B4F" w:rsidRDefault="006A5B4F" w:rsidP="00B662AE">
            <w:pPr>
              <w:jc w:val="center"/>
              <w:rPr>
                <w:rFonts w:eastAsia="Times New Roman" w:cs="Times New Roman"/>
                <w:color w:val="000000"/>
                <w:sz w:val="22"/>
                <w:szCs w:val="22"/>
              </w:rPr>
            </w:pPr>
            <w:r>
              <w:rPr>
                <w:rFonts w:eastAsia="Times New Roman" w:cs="Times New Roman"/>
                <w:color w:val="000000"/>
                <w:sz w:val="22"/>
                <w:szCs w:val="22"/>
              </w:rPr>
              <w:t>Non-Linear / No Feed Forward</w:t>
            </w:r>
          </w:p>
        </w:tc>
        <w:tc>
          <w:tcPr>
            <w:tcW w:w="449" w:type="pct"/>
            <w:tcBorders>
              <w:top w:val="single" w:sz="4" w:space="0" w:color="auto"/>
              <w:left w:val="single" w:sz="18" w:space="0" w:color="auto"/>
              <w:bottom w:val="single" w:sz="4" w:space="0" w:color="auto"/>
              <w:right w:val="single" w:sz="4" w:space="0" w:color="auto"/>
            </w:tcBorders>
            <w:shd w:val="clear" w:color="auto" w:fill="auto"/>
            <w:noWrap/>
            <w:vAlign w:val="center"/>
          </w:tcPr>
          <w:p w14:paraId="79B05AF7" w14:textId="24CAC154" w:rsidR="006A5B4F" w:rsidRDefault="006A5B4F" w:rsidP="00B3356D">
            <w:pPr>
              <w:jc w:val="center"/>
              <w:rPr>
                <w:rFonts w:eastAsia="Times New Roman" w:cs="Times New Roman"/>
                <w:color w:val="000000"/>
                <w:sz w:val="22"/>
                <w:szCs w:val="22"/>
              </w:rPr>
            </w:pPr>
            <w:r>
              <w:rPr>
                <w:rFonts w:eastAsia="Times New Roman" w:cs="Times New Roman"/>
                <w:color w:val="000000"/>
                <w:sz w:val="22"/>
                <w:szCs w:val="22"/>
              </w:rPr>
              <w:t>12.5</w:t>
            </w:r>
          </w:p>
        </w:tc>
        <w:tc>
          <w:tcPr>
            <w:tcW w:w="321" w:type="pct"/>
            <w:tcBorders>
              <w:top w:val="single" w:sz="4" w:space="0" w:color="auto"/>
              <w:left w:val="single" w:sz="4" w:space="0" w:color="auto"/>
              <w:bottom w:val="single" w:sz="4" w:space="0" w:color="auto"/>
              <w:right w:val="single" w:sz="24" w:space="0" w:color="auto"/>
            </w:tcBorders>
            <w:vAlign w:val="center"/>
          </w:tcPr>
          <w:p w14:paraId="7D9EAA77" w14:textId="2B194AE6" w:rsidR="006A5B4F" w:rsidRDefault="006A5B4F" w:rsidP="00B3356D">
            <w:pPr>
              <w:jc w:val="center"/>
              <w:rPr>
                <w:rFonts w:eastAsia="Times New Roman" w:cs="Times New Roman"/>
                <w:color w:val="000000"/>
                <w:sz w:val="22"/>
                <w:szCs w:val="22"/>
              </w:rPr>
            </w:pPr>
            <w:r>
              <w:rPr>
                <w:rFonts w:eastAsia="Times New Roman" w:cs="Times New Roman"/>
                <w:color w:val="000000"/>
                <w:sz w:val="22"/>
                <w:szCs w:val="22"/>
              </w:rPr>
              <w:t>5</w:t>
            </w:r>
          </w:p>
        </w:tc>
        <w:tc>
          <w:tcPr>
            <w:tcW w:w="1028" w:type="pct"/>
            <w:tcBorders>
              <w:top w:val="single" w:sz="4" w:space="0" w:color="auto"/>
              <w:left w:val="single" w:sz="24" w:space="0" w:color="auto"/>
              <w:bottom w:val="single" w:sz="4" w:space="0" w:color="auto"/>
              <w:right w:val="single" w:sz="24" w:space="0" w:color="auto"/>
            </w:tcBorders>
            <w:shd w:val="clear" w:color="auto" w:fill="auto"/>
            <w:noWrap/>
            <w:vAlign w:val="center"/>
          </w:tcPr>
          <w:p w14:paraId="545A45E5" w14:textId="2530C57F" w:rsidR="006A5B4F" w:rsidRPr="006A5B4F" w:rsidRDefault="006A5B4F" w:rsidP="00B3356D">
            <w:pPr>
              <w:jc w:val="center"/>
              <w:rPr>
                <w:rFonts w:cs="Times New Roman"/>
                <w:color w:val="000000"/>
                <w:sz w:val="22"/>
                <w:szCs w:val="22"/>
              </w:rPr>
            </w:pPr>
            <w:r w:rsidRPr="006A5B4F">
              <w:rPr>
                <w:rFonts w:eastAsia="Times New Roman" w:cs="Times New Roman"/>
                <w:bCs/>
                <w:color w:val="000000"/>
                <w:sz w:val="22"/>
                <w:szCs w:val="22"/>
              </w:rPr>
              <w:t>2.8103</w:t>
            </w:r>
          </w:p>
        </w:tc>
        <w:tc>
          <w:tcPr>
            <w:tcW w:w="1258" w:type="pct"/>
            <w:tcBorders>
              <w:top w:val="single" w:sz="4" w:space="0" w:color="auto"/>
              <w:left w:val="single" w:sz="24" w:space="0" w:color="auto"/>
              <w:bottom w:val="single" w:sz="4" w:space="0" w:color="auto"/>
              <w:right w:val="single" w:sz="24" w:space="0" w:color="auto"/>
            </w:tcBorders>
            <w:shd w:val="clear" w:color="auto" w:fill="auto"/>
            <w:noWrap/>
            <w:vAlign w:val="center"/>
          </w:tcPr>
          <w:p w14:paraId="65568222" w14:textId="0514989D" w:rsidR="006A5B4F" w:rsidRPr="006A5B4F" w:rsidRDefault="006A5B4F" w:rsidP="00B3356D">
            <w:pPr>
              <w:jc w:val="center"/>
              <w:rPr>
                <w:rFonts w:cs="Times New Roman"/>
                <w:color w:val="000000"/>
                <w:sz w:val="22"/>
                <w:szCs w:val="22"/>
              </w:rPr>
            </w:pPr>
            <w:r w:rsidRPr="006A5B4F">
              <w:rPr>
                <w:rFonts w:cs="Times New Roman"/>
                <w:color w:val="000000"/>
                <w:sz w:val="22"/>
                <w:szCs w:val="22"/>
              </w:rPr>
              <w:t>11.3536</w:t>
            </w:r>
          </w:p>
        </w:tc>
        <w:tc>
          <w:tcPr>
            <w:tcW w:w="1060" w:type="pct"/>
            <w:tcBorders>
              <w:top w:val="single" w:sz="4" w:space="0" w:color="auto"/>
              <w:left w:val="single" w:sz="24" w:space="0" w:color="auto"/>
              <w:bottom w:val="single" w:sz="4" w:space="0" w:color="auto"/>
              <w:right w:val="single" w:sz="24" w:space="0" w:color="auto"/>
            </w:tcBorders>
            <w:shd w:val="clear" w:color="auto" w:fill="auto"/>
            <w:noWrap/>
            <w:vAlign w:val="center"/>
          </w:tcPr>
          <w:p w14:paraId="49945628" w14:textId="51861A71" w:rsidR="006A5B4F" w:rsidRPr="00D15BF8" w:rsidRDefault="006A5B4F" w:rsidP="00B3356D">
            <w:pPr>
              <w:jc w:val="center"/>
              <w:rPr>
                <w:rFonts w:cs="Times New Roman"/>
                <w:b/>
                <w:color w:val="000000"/>
                <w:sz w:val="22"/>
                <w:szCs w:val="22"/>
              </w:rPr>
            </w:pPr>
            <w:r>
              <w:rPr>
                <w:rFonts w:cs="Times New Roman"/>
                <w:color w:val="000000"/>
                <w:sz w:val="22"/>
                <w:szCs w:val="22"/>
              </w:rPr>
              <w:t>7.7805</w:t>
            </w:r>
          </w:p>
        </w:tc>
      </w:tr>
      <w:tr w:rsidR="006A5B4F" w:rsidRPr="003E7F3D" w14:paraId="4929F8AE" w14:textId="77777777" w:rsidTr="001E5D4F">
        <w:trPr>
          <w:trHeight w:val="300"/>
          <w:jc w:val="center"/>
        </w:trPr>
        <w:tc>
          <w:tcPr>
            <w:tcW w:w="884" w:type="pct"/>
            <w:tcBorders>
              <w:top w:val="single" w:sz="4" w:space="0" w:color="auto"/>
              <w:left w:val="single" w:sz="24" w:space="0" w:color="auto"/>
              <w:bottom w:val="single" w:sz="4" w:space="0" w:color="auto"/>
              <w:right w:val="single" w:sz="4" w:space="0" w:color="auto"/>
            </w:tcBorders>
          </w:tcPr>
          <w:p w14:paraId="32D3D661" w14:textId="23CAF825" w:rsidR="006A5B4F" w:rsidRDefault="006A5B4F" w:rsidP="00B662AE">
            <w:pPr>
              <w:jc w:val="center"/>
              <w:rPr>
                <w:rFonts w:eastAsia="Times New Roman" w:cs="Times New Roman"/>
                <w:color w:val="000000"/>
                <w:sz w:val="22"/>
                <w:szCs w:val="22"/>
              </w:rPr>
            </w:pPr>
            <w:r>
              <w:rPr>
                <w:rFonts w:eastAsia="Times New Roman" w:cs="Times New Roman"/>
                <w:color w:val="000000"/>
                <w:sz w:val="22"/>
                <w:szCs w:val="22"/>
              </w:rPr>
              <w:t>Linear / Feed Forward</w:t>
            </w:r>
          </w:p>
        </w:tc>
        <w:tc>
          <w:tcPr>
            <w:tcW w:w="449" w:type="pct"/>
            <w:tcBorders>
              <w:top w:val="single" w:sz="4" w:space="0" w:color="auto"/>
              <w:left w:val="single" w:sz="18" w:space="0" w:color="auto"/>
              <w:bottom w:val="single" w:sz="4" w:space="0" w:color="auto"/>
              <w:right w:val="single" w:sz="4" w:space="0" w:color="auto"/>
            </w:tcBorders>
            <w:shd w:val="clear" w:color="auto" w:fill="auto"/>
            <w:noWrap/>
            <w:vAlign w:val="center"/>
          </w:tcPr>
          <w:p w14:paraId="03D40CED" w14:textId="0D0DDE94" w:rsidR="006A5B4F" w:rsidRDefault="006A5B4F" w:rsidP="00B3356D">
            <w:pPr>
              <w:jc w:val="center"/>
              <w:rPr>
                <w:rFonts w:eastAsia="Times New Roman" w:cs="Times New Roman"/>
                <w:color w:val="000000"/>
                <w:sz w:val="22"/>
                <w:szCs w:val="22"/>
              </w:rPr>
            </w:pPr>
            <w:r>
              <w:rPr>
                <w:rFonts w:eastAsia="Times New Roman" w:cs="Times New Roman"/>
                <w:color w:val="000000"/>
                <w:sz w:val="22"/>
                <w:szCs w:val="22"/>
              </w:rPr>
              <w:t>12.5</w:t>
            </w:r>
          </w:p>
        </w:tc>
        <w:tc>
          <w:tcPr>
            <w:tcW w:w="321" w:type="pct"/>
            <w:tcBorders>
              <w:top w:val="single" w:sz="4" w:space="0" w:color="auto"/>
              <w:left w:val="single" w:sz="4" w:space="0" w:color="auto"/>
              <w:bottom w:val="single" w:sz="4" w:space="0" w:color="auto"/>
              <w:right w:val="single" w:sz="24" w:space="0" w:color="auto"/>
            </w:tcBorders>
            <w:vAlign w:val="center"/>
          </w:tcPr>
          <w:p w14:paraId="790090B9" w14:textId="2AF03036" w:rsidR="006A5B4F" w:rsidRDefault="006A5B4F" w:rsidP="00B3356D">
            <w:pPr>
              <w:jc w:val="center"/>
              <w:rPr>
                <w:rFonts w:eastAsia="Times New Roman" w:cs="Times New Roman"/>
                <w:color w:val="000000"/>
                <w:sz w:val="22"/>
                <w:szCs w:val="22"/>
              </w:rPr>
            </w:pPr>
            <w:r>
              <w:rPr>
                <w:rFonts w:eastAsia="Times New Roman" w:cs="Times New Roman"/>
                <w:color w:val="000000"/>
                <w:sz w:val="22"/>
                <w:szCs w:val="22"/>
              </w:rPr>
              <w:t>5</w:t>
            </w:r>
          </w:p>
        </w:tc>
        <w:tc>
          <w:tcPr>
            <w:tcW w:w="1028" w:type="pct"/>
            <w:tcBorders>
              <w:top w:val="single" w:sz="4" w:space="0" w:color="auto"/>
              <w:left w:val="single" w:sz="24" w:space="0" w:color="auto"/>
              <w:bottom w:val="single" w:sz="4" w:space="0" w:color="auto"/>
              <w:right w:val="single" w:sz="24" w:space="0" w:color="auto"/>
            </w:tcBorders>
            <w:shd w:val="clear" w:color="auto" w:fill="auto"/>
            <w:noWrap/>
            <w:vAlign w:val="center"/>
          </w:tcPr>
          <w:p w14:paraId="2F500DC4" w14:textId="19519A04" w:rsidR="006A5B4F" w:rsidRPr="006A5B4F" w:rsidRDefault="006A5B4F" w:rsidP="00B3356D">
            <w:pPr>
              <w:jc w:val="center"/>
              <w:rPr>
                <w:rFonts w:cs="Times New Roman"/>
                <w:color w:val="000000"/>
                <w:sz w:val="22"/>
                <w:szCs w:val="22"/>
              </w:rPr>
            </w:pPr>
            <w:r w:rsidRPr="006A5B4F">
              <w:rPr>
                <w:rFonts w:cs="Times New Roman"/>
                <w:color w:val="000000"/>
                <w:sz w:val="22"/>
                <w:szCs w:val="22"/>
              </w:rPr>
              <w:t>1.8089</w:t>
            </w:r>
          </w:p>
        </w:tc>
        <w:tc>
          <w:tcPr>
            <w:tcW w:w="1258" w:type="pct"/>
            <w:tcBorders>
              <w:top w:val="single" w:sz="4" w:space="0" w:color="auto"/>
              <w:left w:val="single" w:sz="24" w:space="0" w:color="auto"/>
              <w:bottom w:val="single" w:sz="4" w:space="0" w:color="auto"/>
              <w:right w:val="single" w:sz="24" w:space="0" w:color="auto"/>
            </w:tcBorders>
            <w:shd w:val="clear" w:color="auto" w:fill="auto"/>
            <w:noWrap/>
            <w:vAlign w:val="center"/>
          </w:tcPr>
          <w:p w14:paraId="7F135BBA" w14:textId="10CB666B" w:rsidR="006A5B4F" w:rsidRPr="006A5B4F" w:rsidRDefault="006A5B4F" w:rsidP="00B3356D">
            <w:pPr>
              <w:jc w:val="center"/>
              <w:rPr>
                <w:rFonts w:cs="Times New Roman"/>
                <w:color w:val="000000"/>
                <w:sz w:val="22"/>
                <w:szCs w:val="22"/>
              </w:rPr>
            </w:pPr>
            <w:r w:rsidRPr="006A5B4F">
              <w:rPr>
                <w:rFonts w:cs="Times New Roman"/>
                <w:color w:val="000000"/>
                <w:sz w:val="22"/>
                <w:szCs w:val="22"/>
              </w:rPr>
              <w:t>14.2229</w:t>
            </w:r>
          </w:p>
        </w:tc>
        <w:tc>
          <w:tcPr>
            <w:tcW w:w="1060" w:type="pct"/>
            <w:tcBorders>
              <w:top w:val="single" w:sz="4" w:space="0" w:color="auto"/>
              <w:left w:val="single" w:sz="24" w:space="0" w:color="auto"/>
              <w:bottom w:val="single" w:sz="4" w:space="0" w:color="auto"/>
              <w:right w:val="single" w:sz="24" w:space="0" w:color="auto"/>
            </w:tcBorders>
            <w:shd w:val="clear" w:color="auto" w:fill="auto"/>
            <w:noWrap/>
            <w:vAlign w:val="center"/>
          </w:tcPr>
          <w:p w14:paraId="08FC1122" w14:textId="28D1EAC5" w:rsidR="006A5B4F" w:rsidRPr="006A5B4F" w:rsidRDefault="006A5B4F" w:rsidP="00B3356D">
            <w:pPr>
              <w:jc w:val="center"/>
              <w:rPr>
                <w:rFonts w:cs="Times New Roman"/>
                <w:color w:val="000000"/>
                <w:sz w:val="22"/>
                <w:szCs w:val="22"/>
              </w:rPr>
            </w:pPr>
            <w:r w:rsidRPr="006A5B4F">
              <w:rPr>
                <w:rFonts w:cs="Times New Roman"/>
                <w:color w:val="000000"/>
                <w:sz w:val="22"/>
                <w:szCs w:val="22"/>
              </w:rPr>
              <w:t>39.5363</w:t>
            </w:r>
          </w:p>
        </w:tc>
      </w:tr>
      <w:tr w:rsidR="006A5B4F" w:rsidRPr="003E7F3D" w14:paraId="3A2FCAC9" w14:textId="77777777" w:rsidTr="001E5D4F">
        <w:trPr>
          <w:trHeight w:val="300"/>
          <w:jc w:val="center"/>
        </w:trPr>
        <w:tc>
          <w:tcPr>
            <w:tcW w:w="884" w:type="pct"/>
            <w:tcBorders>
              <w:top w:val="single" w:sz="4" w:space="0" w:color="auto"/>
              <w:left w:val="single" w:sz="24" w:space="0" w:color="auto"/>
              <w:bottom w:val="single" w:sz="24" w:space="0" w:color="auto"/>
              <w:right w:val="single" w:sz="4" w:space="0" w:color="auto"/>
            </w:tcBorders>
          </w:tcPr>
          <w:p w14:paraId="0A4BFD0A" w14:textId="0056C362" w:rsidR="006A5B4F" w:rsidRDefault="006A5B4F" w:rsidP="00B662AE">
            <w:pPr>
              <w:jc w:val="center"/>
              <w:rPr>
                <w:rFonts w:eastAsia="Times New Roman" w:cs="Times New Roman"/>
                <w:color w:val="000000"/>
                <w:sz w:val="22"/>
                <w:szCs w:val="22"/>
              </w:rPr>
            </w:pPr>
            <w:r>
              <w:rPr>
                <w:rFonts w:eastAsia="Times New Roman" w:cs="Times New Roman"/>
                <w:color w:val="000000"/>
                <w:sz w:val="22"/>
                <w:szCs w:val="22"/>
              </w:rPr>
              <w:t>Non Linear Feed Forward</w:t>
            </w:r>
          </w:p>
        </w:tc>
        <w:tc>
          <w:tcPr>
            <w:tcW w:w="449" w:type="pct"/>
            <w:tcBorders>
              <w:top w:val="single" w:sz="4" w:space="0" w:color="auto"/>
              <w:left w:val="single" w:sz="18" w:space="0" w:color="auto"/>
              <w:bottom w:val="single" w:sz="24" w:space="0" w:color="auto"/>
              <w:right w:val="single" w:sz="4" w:space="0" w:color="auto"/>
            </w:tcBorders>
            <w:shd w:val="clear" w:color="auto" w:fill="auto"/>
            <w:noWrap/>
            <w:vAlign w:val="center"/>
          </w:tcPr>
          <w:p w14:paraId="20372C85" w14:textId="46B23BE5" w:rsidR="006A5B4F" w:rsidRDefault="006A5B4F" w:rsidP="00B3356D">
            <w:pPr>
              <w:jc w:val="center"/>
              <w:rPr>
                <w:rFonts w:eastAsia="Times New Roman" w:cs="Times New Roman"/>
                <w:color w:val="000000"/>
                <w:sz w:val="22"/>
                <w:szCs w:val="22"/>
              </w:rPr>
            </w:pPr>
            <w:r>
              <w:rPr>
                <w:rFonts w:eastAsia="Times New Roman" w:cs="Times New Roman"/>
                <w:color w:val="000000"/>
                <w:sz w:val="22"/>
                <w:szCs w:val="22"/>
              </w:rPr>
              <w:t>12.5</w:t>
            </w:r>
          </w:p>
        </w:tc>
        <w:tc>
          <w:tcPr>
            <w:tcW w:w="321" w:type="pct"/>
            <w:tcBorders>
              <w:top w:val="single" w:sz="4" w:space="0" w:color="auto"/>
              <w:left w:val="single" w:sz="4" w:space="0" w:color="auto"/>
              <w:bottom w:val="single" w:sz="24" w:space="0" w:color="auto"/>
              <w:right w:val="single" w:sz="24" w:space="0" w:color="auto"/>
            </w:tcBorders>
            <w:vAlign w:val="center"/>
          </w:tcPr>
          <w:p w14:paraId="7FB3B385" w14:textId="26474197" w:rsidR="006A5B4F" w:rsidRDefault="006A5B4F" w:rsidP="00B3356D">
            <w:pPr>
              <w:jc w:val="center"/>
              <w:rPr>
                <w:rFonts w:eastAsia="Times New Roman" w:cs="Times New Roman"/>
                <w:color w:val="000000"/>
                <w:sz w:val="22"/>
                <w:szCs w:val="22"/>
              </w:rPr>
            </w:pPr>
            <w:r>
              <w:rPr>
                <w:rFonts w:eastAsia="Times New Roman" w:cs="Times New Roman"/>
                <w:color w:val="000000"/>
                <w:sz w:val="22"/>
                <w:szCs w:val="22"/>
              </w:rPr>
              <w:t>5</w:t>
            </w:r>
          </w:p>
        </w:tc>
        <w:tc>
          <w:tcPr>
            <w:tcW w:w="1028" w:type="pct"/>
            <w:tcBorders>
              <w:top w:val="single" w:sz="4" w:space="0" w:color="auto"/>
              <w:left w:val="single" w:sz="24" w:space="0" w:color="auto"/>
              <w:bottom w:val="single" w:sz="24" w:space="0" w:color="auto"/>
              <w:right w:val="single" w:sz="24" w:space="0" w:color="auto"/>
            </w:tcBorders>
            <w:shd w:val="clear" w:color="auto" w:fill="auto"/>
            <w:noWrap/>
            <w:vAlign w:val="center"/>
          </w:tcPr>
          <w:p w14:paraId="76B9C35D" w14:textId="54D31DF8" w:rsidR="006A5B4F" w:rsidRPr="006A5B4F" w:rsidRDefault="006A5B4F" w:rsidP="00B3356D">
            <w:pPr>
              <w:jc w:val="center"/>
              <w:rPr>
                <w:rFonts w:cs="Times New Roman"/>
                <w:color w:val="000000"/>
                <w:sz w:val="22"/>
                <w:szCs w:val="22"/>
              </w:rPr>
            </w:pPr>
            <w:r w:rsidRPr="006A5B4F">
              <w:rPr>
                <w:rFonts w:cs="Times New Roman"/>
                <w:color w:val="000000"/>
                <w:sz w:val="22"/>
                <w:szCs w:val="22"/>
              </w:rPr>
              <w:t>2.7116</w:t>
            </w:r>
          </w:p>
        </w:tc>
        <w:tc>
          <w:tcPr>
            <w:tcW w:w="1258" w:type="pct"/>
            <w:tcBorders>
              <w:top w:val="single" w:sz="4" w:space="0" w:color="auto"/>
              <w:left w:val="single" w:sz="24" w:space="0" w:color="auto"/>
              <w:bottom w:val="single" w:sz="24" w:space="0" w:color="auto"/>
              <w:right w:val="single" w:sz="24" w:space="0" w:color="auto"/>
            </w:tcBorders>
            <w:shd w:val="clear" w:color="auto" w:fill="auto"/>
            <w:noWrap/>
            <w:vAlign w:val="center"/>
          </w:tcPr>
          <w:p w14:paraId="408DEDBC" w14:textId="32D4DDCD" w:rsidR="006A5B4F" w:rsidRPr="006A5B4F" w:rsidRDefault="006A5B4F" w:rsidP="00B3356D">
            <w:pPr>
              <w:jc w:val="center"/>
              <w:rPr>
                <w:rFonts w:cs="Times New Roman"/>
                <w:color w:val="000000"/>
                <w:sz w:val="22"/>
                <w:szCs w:val="22"/>
              </w:rPr>
            </w:pPr>
            <w:r>
              <w:rPr>
                <w:rFonts w:cs="Times New Roman"/>
                <w:color w:val="000000"/>
                <w:sz w:val="22"/>
                <w:szCs w:val="22"/>
              </w:rPr>
              <w:t>18</w:t>
            </w:r>
            <w:r w:rsidRPr="006A5B4F">
              <w:rPr>
                <w:rFonts w:cs="Times New Roman"/>
                <w:color w:val="000000"/>
                <w:sz w:val="22"/>
                <w:szCs w:val="22"/>
              </w:rPr>
              <w:t>.0125</w:t>
            </w:r>
          </w:p>
        </w:tc>
        <w:tc>
          <w:tcPr>
            <w:tcW w:w="1060" w:type="pct"/>
            <w:tcBorders>
              <w:top w:val="single" w:sz="4" w:space="0" w:color="auto"/>
              <w:left w:val="single" w:sz="24" w:space="0" w:color="auto"/>
              <w:bottom w:val="single" w:sz="24" w:space="0" w:color="auto"/>
              <w:right w:val="single" w:sz="24" w:space="0" w:color="auto"/>
            </w:tcBorders>
            <w:shd w:val="clear" w:color="auto" w:fill="auto"/>
            <w:noWrap/>
            <w:vAlign w:val="center"/>
          </w:tcPr>
          <w:p w14:paraId="271A6209" w14:textId="25170A5A" w:rsidR="006A5B4F" w:rsidRPr="006A5B4F" w:rsidRDefault="006A5B4F" w:rsidP="00B3356D">
            <w:pPr>
              <w:jc w:val="center"/>
              <w:rPr>
                <w:rFonts w:cs="Times New Roman"/>
                <w:color w:val="000000"/>
                <w:sz w:val="22"/>
                <w:szCs w:val="22"/>
              </w:rPr>
            </w:pPr>
            <w:r w:rsidRPr="006A5B4F">
              <w:rPr>
                <w:rFonts w:cs="Times New Roman"/>
                <w:color w:val="000000"/>
                <w:sz w:val="22"/>
                <w:szCs w:val="22"/>
              </w:rPr>
              <w:t>16.9660</w:t>
            </w:r>
          </w:p>
        </w:tc>
      </w:tr>
    </w:tbl>
    <w:p w14:paraId="24680FF3" w14:textId="77777777" w:rsidR="00384843" w:rsidRDefault="00384843" w:rsidP="00384843">
      <w:pPr>
        <w:rPr>
          <w:lang w:eastAsia="ko-KR"/>
        </w:rPr>
      </w:pPr>
    </w:p>
    <w:p w14:paraId="4738ABF4" w14:textId="664CD71B" w:rsidR="00384843" w:rsidRDefault="001E5D4F" w:rsidP="006A5B4F">
      <w:pPr>
        <w:pStyle w:val="AllParagraph"/>
        <w:rPr>
          <w:lang w:eastAsia="ko-KR"/>
        </w:rPr>
      </w:pPr>
      <w:r>
        <w:rPr>
          <w:lang w:eastAsia="ko-KR"/>
        </w:rPr>
        <w:t>Additionally, the integrator effect on the speed control was recorded and is plotted in Figure 49.  In contrast to all previous test</w:t>
      </w:r>
      <w:r w:rsidR="00EF4007">
        <w:rPr>
          <w:lang w:eastAsia="ko-KR"/>
        </w:rPr>
        <w:t>s</w:t>
      </w:r>
      <w:r>
        <w:rPr>
          <w:lang w:eastAsia="ko-KR"/>
        </w:rPr>
        <w:t>, the integrator effect did not follow the trend of reducing the effect of the integrator with the same configuration.  With the linear thrust model as a basis, the integrator effect is smaller without the feed-forward.  While, the non-linear thrust model demonstrates the same behavior as previous tests with the integrator effect being reduced by the feed-forward compensation.</w:t>
      </w:r>
    </w:p>
    <w:p w14:paraId="2DDC28F9" w14:textId="1C601025" w:rsidR="00384843" w:rsidRDefault="006A5B4F" w:rsidP="00384843">
      <w:pPr>
        <w:pStyle w:val="Image"/>
      </w:pPr>
      <w:r>
        <w:rPr>
          <w:lang w:eastAsia="en-US"/>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2C5829E5" wp14:editId="77339766">
            <wp:extent cx="4167962" cy="3054093"/>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xp_speed_coupled_surge.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184450" cy="3066174"/>
                    </a:xfrm>
                    <a:prstGeom prst="rect">
                      <a:avLst/>
                    </a:prstGeom>
                  </pic:spPr>
                </pic:pic>
              </a:graphicData>
            </a:graphic>
          </wp:inline>
        </w:drawing>
      </w:r>
    </w:p>
    <w:p w14:paraId="721CB4C4" w14:textId="1106EB71" w:rsidR="00384843" w:rsidRPr="007D57EA" w:rsidRDefault="00384843" w:rsidP="00384843">
      <w:pPr>
        <w:pStyle w:val="FigureTitle"/>
        <w:rPr>
          <w:lang w:eastAsia="ko-KR"/>
        </w:rPr>
      </w:pPr>
      <w:bookmarkStart w:id="149" w:name="_Toc514246846"/>
      <w:r>
        <w:rPr>
          <w:lang w:eastAsia="ko-KR"/>
        </w:rPr>
        <w:t xml:space="preserve">Optimized </w:t>
      </w:r>
      <w:r w:rsidR="001E5D4F">
        <w:rPr>
          <w:lang w:eastAsia="ko-KR"/>
        </w:rPr>
        <w:t xml:space="preserve">Experimental </w:t>
      </w:r>
      <w:r>
        <w:rPr>
          <w:lang w:eastAsia="ko-KR"/>
        </w:rPr>
        <w:t>System Response—</w:t>
      </w:r>
      <w:r w:rsidR="001E5D4F">
        <w:rPr>
          <w:lang w:eastAsia="ko-KR"/>
        </w:rPr>
        <w:t>Low Speed Turn -</w:t>
      </w:r>
      <w:r>
        <w:rPr>
          <w:lang w:eastAsia="ko-KR"/>
        </w:rPr>
        <w:t xml:space="preserve"> Compensation—Integrator Effort Comparison</w:t>
      </w:r>
      <w:bookmarkEnd w:id="149"/>
    </w:p>
    <w:p w14:paraId="524FBB03" w14:textId="77777777" w:rsidR="00384843" w:rsidRPr="00B1217D" w:rsidRDefault="00384843" w:rsidP="00384843"/>
    <w:p w14:paraId="57C64D03" w14:textId="406449BA" w:rsidR="00384843" w:rsidRDefault="00384843" w:rsidP="00384843">
      <w:pPr>
        <w:pStyle w:val="Heading4"/>
      </w:pPr>
      <w:r>
        <w:t xml:space="preserve">High Speed </w:t>
      </w:r>
      <w:r w:rsidR="001E5D4F">
        <w:t>Turn</w:t>
      </w:r>
    </w:p>
    <w:p w14:paraId="6C741C94" w14:textId="31D50256" w:rsidR="001E5D4F" w:rsidRDefault="001E5D4F" w:rsidP="001E5D4F">
      <w:pPr>
        <w:pStyle w:val="AllParagraph"/>
      </w:pPr>
      <w:r>
        <w:t>The high speed turn control region was tested with respect to comparison of thrust models and with regards to the utilization of feed-forward compensation.  Figure 50 displays tuned step response for the heading change and subsequent response to the speed of the vessel on the top and bottom plots respectively. Also, key performance characteristics for heading step responses are identified in Table</w:t>
      </w:r>
      <w:r w:rsidR="00EF4007">
        <w:t xml:space="preserve"> 25</w:t>
      </w:r>
      <w:r>
        <w:t>.  With each case for the low speed presented, the following are observations based on these responses:</w:t>
      </w:r>
    </w:p>
    <w:p w14:paraId="3D794AFC" w14:textId="77777777" w:rsidR="001E5D4F" w:rsidRDefault="001E5D4F" w:rsidP="007831DE">
      <w:pPr>
        <w:pStyle w:val="ListNumber"/>
        <w:numPr>
          <w:ilvl w:val="0"/>
          <w:numId w:val="28"/>
        </w:numPr>
      </w:pPr>
      <w:r>
        <w:t xml:space="preserve">All configurations produce very similar responses to the step change in heading.  </w:t>
      </w:r>
    </w:p>
    <w:p w14:paraId="713E6AB4" w14:textId="23256854" w:rsidR="001E5D4F" w:rsidRDefault="00EF4007" w:rsidP="007831DE">
      <w:pPr>
        <w:pStyle w:val="ListNumber"/>
        <w:numPr>
          <w:ilvl w:val="0"/>
          <w:numId w:val="17"/>
        </w:numPr>
      </w:pPr>
      <w:r>
        <w:t xml:space="preserve">Feed forward compensation decreased rise time and increased overshoot in the system. </w:t>
      </w:r>
    </w:p>
    <w:p w14:paraId="02906E56" w14:textId="216A43DF" w:rsidR="001E5D4F" w:rsidRDefault="001E5D4F" w:rsidP="007831DE">
      <w:pPr>
        <w:pStyle w:val="ListNumber"/>
        <w:numPr>
          <w:ilvl w:val="0"/>
          <w:numId w:val="17"/>
        </w:numPr>
      </w:pPr>
      <w:r>
        <w:t xml:space="preserve">All responses eventually returned to steady state values for heading and speed respectively. </w:t>
      </w:r>
    </w:p>
    <w:p w14:paraId="04BA8BF8" w14:textId="51A9D646" w:rsidR="00EF4007" w:rsidRDefault="00EF4007" w:rsidP="007831DE">
      <w:pPr>
        <w:pStyle w:val="ListNumber"/>
        <w:numPr>
          <w:ilvl w:val="0"/>
          <w:numId w:val="17"/>
        </w:numPr>
      </w:pPr>
      <w:r>
        <w:t xml:space="preserve">Linear and nonlinear thrust model approximations produced near identical responses. </w:t>
      </w:r>
    </w:p>
    <w:p w14:paraId="79E57EEE" w14:textId="2F962B1D" w:rsidR="001E5D4F" w:rsidRDefault="001E5D4F" w:rsidP="001E5D4F">
      <w:pPr>
        <w:pStyle w:val="Image"/>
      </w:pPr>
      <w:r>
        <w:rPr>
          <w:lang w:eastAsia="en-US"/>
          <w14:shadow w14:blurRad="0" w14:dist="0" w14:dir="0" w14:sx="0" w14:sy="0" w14:kx="0" w14:ky="0" w14:algn="none">
            <w14:srgbClr w14:val="000000"/>
          </w14:shadow>
          <w14:textOutline w14:w="0" w14:cap="rnd" w14:cmpd="sng" w14:algn="ctr">
            <w14:noFill/>
            <w14:prstDash w14:val="solid"/>
            <w14:bevel/>
          </w14:textOutline>
        </w:rPr>
        <w:lastRenderedPageBreak/>
        <w:drawing>
          <wp:inline distT="0" distB="0" distL="0" distR="0" wp14:anchorId="2F00D14D" wp14:editId="5B50A530">
            <wp:extent cx="5157674" cy="4003764"/>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xp_coup_high_comb.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157878" cy="4003922"/>
                    </a:xfrm>
                    <a:prstGeom prst="rect">
                      <a:avLst/>
                    </a:prstGeom>
                  </pic:spPr>
                </pic:pic>
              </a:graphicData>
            </a:graphic>
          </wp:inline>
        </w:drawing>
      </w:r>
    </w:p>
    <w:p w14:paraId="74435850" w14:textId="77777777" w:rsidR="001E5D4F" w:rsidRDefault="001E5D4F" w:rsidP="001E5D4F">
      <w:pPr>
        <w:pStyle w:val="FigureTitle"/>
        <w:rPr>
          <w:lang w:eastAsia="ko-KR"/>
        </w:rPr>
      </w:pPr>
      <w:bookmarkStart w:id="150" w:name="_Toc514246847"/>
      <w:r>
        <w:rPr>
          <w:lang w:eastAsia="ko-KR"/>
        </w:rPr>
        <w:t>Optimized Experimental System Responses – Low Speed Turn – Coupled Dynamics</w:t>
      </w:r>
      <w:bookmarkEnd w:id="150"/>
    </w:p>
    <w:p w14:paraId="569FDC8A" w14:textId="77777777" w:rsidR="001E5D4F" w:rsidRPr="006A5B4F" w:rsidRDefault="001E5D4F" w:rsidP="001E5D4F">
      <w:pPr>
        <w:rPr>
          <w:lang w:eastAsia="ko-KR"/>
        </w:rPr>
      </w:pPr>
    </w:p>
    <w:p w14:paraId="4DDC6E20" w14:textId="77777777" w:rsidR="001E5D4F" w:rsidRPr="00352144" w:rsidRDefault="001E5D4F" w:rsidP="001E5D4F">
      <w:pPr>
        <w:pStyle w:val="TableTitle"/>
        <w:rPr>
          <w:lang w:eastAsia="ko-KR"/>
        </w:rPr>
      </w:pPr>
      <w:bookmarkStart w:id="151" w:name="_Toc514246873"/>
      <w:r>
        <w:rPr>
          <w:lang w:eastAsia="ko-KR"/>
        </w:rPr>
        <w:t>Optimized Experimental Performance Characteristics Comparison—Coupled Dynamics – Heading Response at Low Speed</w:t>
      </w:r>
      <w:bookmarkEnd w:id="151"/>
    </w:p>
    <w:tbl>
      <w:tblPr>
        <w:tblW w:w="5837" w:type="pct"/>
        <w:jc w:val="center"/>
        <w:tblLayout w:type="fixed"/>
        <w:tblLook w:val="04A0" w:firstRow="1" w:lastRow="0" w:firstColumn="1" w:lastColumn="0" w:noHBand="0" w:noVBand="1"/>
      </w:tblPr>
      <w:tblGrid>
        <w:gridCol w:w="1772"/>
        <w:gridCol w:w="899"/>
        <w:gridCol w:w="643"/>
        <w:gridCol w:w="2059"/>
        <w:gridCol w:w="2520"/>
        <w:gridCol w:w="2123"/>
      </w:tblGrid>
      <w:tr w:rsidR="001E5D4F" w:rsidRPr="003E7F3D" w14:paraId="54B3CBD2" w14:textId="77777777" w:rsidTr="00B3356D">
        <w:trPr>
          <w:trHeight w:val="300"/>
          <w:jc w:val="center"/>
        </w:trPr>
        <w:tc>
          <w:tcPr>
            <w:tcW w:w="1654" w:type="pct"/>
            <w:gridSpan w:val="3"/>
            <w:tcBorders>
              <w:top w:val="single" w:sz="24" w:space="0" w:color="auto"/>
              <w:left w:val="single" w:sz="24" w:space="0" w:color="auto"/>
              <w:bottom w:val="single" w:sz="4" w:space="0" w:color="auto"/>
              <w:right w:val="single" w:sz="24" w:space="0" w:color="auto"/>
            </w:tcBorders>
          </w:tcPr>
          <w:p w14:paraId="1C79B338" w14:textId="77777777" w:rsidR="001E5D4F" w:rsidRPr="003E7F3D" w:rsidRDefault="001E5D4F" w:rsidP="00B3356D">
            <w:pPr>
              <w:jc w:val="center"/>
              <w:rPr>
                <w:rFonts w:eastAsia="Times New Roman" w:cs="Times New Roman"/>
                <w:b/>
                <w:bCs/>
                <w:color w:val="000000"/>
                <w:sz w:val="22"/>
                <w:szCs w:val="22"/>
              </w:rPr>
            </w:pPr>
            <w:r>
              <w:rPr>
                <w:rFonts w:eastAsia="Times New Roman" w:cs="Times New Roman"/>
                <w:b/>
                <w:bCs/>
                <w:color w:val="000000"/>
                <w:sz w:val="22"/>
                <w:szCs w:val="22"/>
              </w:rPr>
              <w:t>Heading Controller Gains</w:t>
            </w:r>
          </w:p>
        </w:tc>
        <w:tc>
          <w:tcPr>
            <w:tcW w:w="1028" w:type="pct"/>
            <w:tcBorders>
              <w:top w:val="single" w:sz="24" w:space="0" w:color="auto"/>
              <w:left w:val="single" w:sz="24" w:space="0" w:color="auto"/>
              <w:bottom w:val="single" w:sz="4" w:space="0" w:color="auto"/>
              <w:right w:val="single" w:sz="24" w:space="0" w:color="auto"/>
            </w:tcBorders>
            <w:shd w:val="clear" w:color="auto" w:fill="auto"/>
            <w:noWrap/>
            <w:vAlign w:val="center"/>
            <w:hideMark/>
          </w:tcPr>
          <w:p w14:paraId="03DD2CE9" w14:textId="77777777" w:rsidR="001E5D4F" w:rsidRPr="003E7F3D" w:rsidRDefault="001E5D4F" w:rsidP="00B3356D">
            <w:pPr>
              <w:jc w:val="center"/>
              <w:rPr>
                <w:rFonts w:eastAsia="Times New Roman" w:cs="Times New Roman"/>
                <w:b/>
                <w:bCs/>
                <w:color w:val="000000"/>
                <w:sz w:val="22"/>
                <w:szCs w:val="22"/>
              </w:rPr>
            </w:pPr>
            <w:r>
              <w:rPr>
                <w:rFonts w:eastAsia="Times New Roman" w:cs="Times New Roman"/>
                <w:b/>
                <w:bCs/>
                <w:i/>
                <w:color w:val="000000"/>
                <w:sz w:val="22"/>
                <w:szCs w:val="22"/>
              </w:rPr>
              <w:t xml:space="preserve">Rise Time, </w:t>
            </w:r>
            <w:r w:rsidRPr="00606274">
              <w:rPr>
                <w:rFonts w:eastAsia="Times New Roman" w:cs="Times New Roman"/>
                <w:b/>
                <w:bCs/>
                <w:i/>
                <w:color w:val="000000"/>
                <w:sz w:val="22"/>
                <w:szCs w:val="22"/>
              </w:rPr>
              <w:t>T</w:t>
            </w:r>
            <w:r w:rsidRPr="00606274">
              <w:rPr>
                <w:rFonts w:eastAsia="Times New Roman" w:cs="Times New Roman"/>
                <w:b/>
                <w:bCs/>
                <w:i/>
                <w:color w:val="000000"/>
                <w:sz w:val="22"/>
                <w:szCs w:val="22"/>
                <w:vertAlign w:val="subscript"/>
              </w:rPr>
              <w:t>R</w:t>
            </w:r>
            <w:r w:rsidRPr="003E7F3D">
              <w:rPr>
                <w:rFonts w:eastAsia="Times New Roman" w:cs="Times New Roman"/>
                <w:b/>
                <w:bCs/>
                <w:color w:val="000000"/>
                <w:sz w:val="22"/>
                <w:szCs w:val="22"/>
              </w:rPr>
              <w:t xml:space="preserve"> [s]</w:t>
            </w:r>
          </w:p>
        </w:tc>
        <w:tc>
          <w:tcPr>
            <w:tcW w:w="1258" w:type="pct"/>
            <w:tcBorders>
              <w:top w:val="single" w:sz="24" w:space="0" w:color="auto"/>
              <w:left w:val="single" w:sz="24" w:space="0" w:color="auto"/>
              <w:bottom w:val="single" w:sz="4" w:space="0" w:color="auto"/>
              <w:right w:val="single" w:sz="24" w:space="0" w:color="auto"/>
            </w:tcBorders>
            <w:shd w:val="clear" w:color="auto" w:fill="auto"/>
            <w:noWrap/>
            <w:vAlign w:val="center"/>
            <w:hideMark/>
          </w:tcPr>
          <w:p w14:paraId="571097A6" w14:textId="77777777" w:rsidR="001E5D4F" w:rsidRPr="003E7F3D" w:rsidRDefault="001E5D4F" w:rsidP="00B3356D">
            <w:pPr>
              <w:jc w:val="center"/>
              <w:rPr>
                <w:rFonts w:eastAsia="Times New Roman" w:cs="Times New Roman"/>
                <w:b/>
                <w:bCs/>
                <w:color w:val="000000"/>
                <w:sz w:val="22"/>
                <w:szCs w:val="22"/>
              </w:rPr>
            </w:pPr>
            <w:r w:rsidRPr="00606274">
              <w:rPr>
                <w:rFonts w:eastAsia="Times New Roman" w:cs="Times New Roman"/>
                <w:b/>
                <w:bCs/>
                <w:i/>
                <w:color w:val="000000"/>
                <w:sz w:val="22"/>
                <w:szCs w:val="22"/>
              </w:rPr>
              <w:t>Settling Time, T</w:t>
            </w:r>
            <w:r w:rsidRPr="00606274">
              <w:rPr>
                <w:rFonts w:eastAsia="Times New Roman" w:cs="Times New Roman"/>
                <w:b/>
                <w:bCs/>
                <w:i/>
                <w:color w:val="000000"/>
                <w:sz w:val="22"/>
                <w:szCs w:val="22"/>
                <w:vertAlign w:val="subscript"/>
              </w:rPr>
              <w:t>S</w:t>
            </w:r>
            <w:r w:rsidRPr="003E7F3D">
              <w:rPr>
                <w:rFonts w:eastAsia="Times New Roman" w:cs="Times New Roman"/>
                <w:b/>
                <w:bCs/>
                <w:color w:val="000000"/>
                <w:sz w:val="22"/>
                <w:szCs w:val="22"/>
                <w:vertAlign w:val="subscript"/>
              </w:rPr>
              <w:t xml:space="preserve"> </w:t>
            </w:r>
            <w:r w:rsidRPr="003E7F3D">
              <w:rPr>
                <w:rFonts w:eastAsia="Times New Roman" w:cs="Times New Roman"/>
                <w:b/>
                <w:bCs/>
                <w:color w:val="000000"/>
                <w:sz w:val="22"/>
                <w:szCs w:val="22"/>
              </w:rPr>
              <w:t>[s]</w:t>
            </w:r>
          </w:p>
        </w:tc>
        <w:tc>
          <w:tcPr>
            <w:tcW w:w="1060" w:type="pct"/>
            <w:tcBorders>
              <w:top w:val="single" w:sz="24" w:space="0" w:color="auto"/>
              <w:left w:val="single" w:sz="24" w:space="0" w:color="auto"/>
              <w:bottom w:val="single" w:sz="4" w:space="0" w:color="auto"/>
              <w:right w:val="single" w:sz="24" w:space="0" w:color="auto"/>
            </w:tcBorders>
            <w:shd w:val="clear" w:color="auto" w:fill="auto"/>
            <w:noWrap/>
            <w:vAlign w:val="center"/>
            <w:hideMark/>
          </w:tcPr>
          <w:p w14:paraId="32968D34" w14:textId="77777777" w:rsidR="001E5D4F" w:rsidRPr="003E7F3D" w:rsidRDefault="001E5D4F" w:rsidP="00B3356D">
            <w:pPr>
              <w:jc w:val="center"/>
              <w:rPr>
                <w:rFonts w:eastAsia="Times New Roman" w:cs="Times New Roman"/>
                <w:b/>
                <w:bCs/>
                <w:color w:val="000000"/>
                <w:sz w:val="22"/>
                <w:szCs w:val="22"/>
              </w:rPr>
            </w:pPr>
            <w:r>
              <w:rPr>
                <w:rFonts w:eastAsia="Times New Roman" w:cs="Times New Roman"/>
                <w:b/>
                <w:bCs/>
                <w:i/>
                <w:color w:val="000000"/>
                <w:sz w:val="22"/>
                <w:szCs w:val="22"/>
              </w:rPr>
              <w:t>Overshoot [%]</w:t>
            </w:r>
          </w:p>
        </w:tc>
      </w:tr>
      <w:tr w:rsidR="001E5D4F" w:rsidRPr="003E7F3D" w14:paraId="0AFBA247" w14:textId="77777777" w:rsidTr="00B3356D">
        <w:trPr>
          <w:trHeight w:val="300"/>
          <w:jc w:val="center"/>
        </w:trPr>
        <w:tc>
          <w:tcPr>
            <w:tcW w:w="884" w:type="pct"/>
            <w:tcBorders>
              <w:top w:val="single" w:sz="4" w:space="0" w:color="auto"/>
              <w:left w:val="single" w:sz="24" w:space="0" w:color="auto"/>
              <w:bottom w:val="single" w:sz="4" w:space="0" w:color="auto"/>
              <w:right w:val="single" w:sz="4" w:space="0" w:color="auto"/>
            </w:tcBorders>
          </w:tcPr>
          <w:p w14:paraId="109F1F84" w14:textId="77777777" w:rsidR="001E5D4F" w:rsidRPr="003E7F3D" w:rsidRDefault="001E5D4F" w:rsidP="00B3356D">
            <w:pPr>
              <w:jc w:val="center"/>
              <w:rPr>
                <w:rFonts w:eastAsia="Times New Roman" w:cs="Times New Roman"/>
                <w:b/>
                <w:bCs/>
                <w:color w:val="000000"/>
                <w:sz w:val="22"/>
                <w:szCs w:val="22"/>
              </w:rPr>
            </w:pPr>
            <w:r>
              <w:rPr>
                <w:rFonts w:eastAsia="Times New Roman" w:cs="Times New Roman"/>
                <w:b/>
                <w:bCs/>
                <w:color w:val="000000"/>
                <w:sz w:val="22"/>
                <w:szCs w:val="22"/>
              </w:rPr>
              <w:t>Case</w:t>
            </w:r>
          </w:p>
        </w:tc>
        <w:tc>
          <w:tcPr>
            <w:tcW w:w="449" w:type="pct"/>
            <w:tcBorders>
              <w:top w:val="single" w:sz="4" w:space="0" w:color="auto"/>
              <w:left w:val="single" w:sz="18" w:space="0" w:color="auto"/>
              <w:bottom w:val="single" w:sz="4" w:space="0" w:color="auto"/>
              <w:right w:val="single" w:sz="4" w:space="0" w:color="auto"/>
            </w:tcBorders>
          </w:tcPr>
          <w:p w14:paraId="4388D7D4" w14:textId="77777777" w:rsidR="001E5D4F" w:rsidRPr="003E7F3D" w:rsidRDefault="001E5D4F" w:rsidP="00B3356D">
            <w:pPr>
              <w:jc w:val="center"/>
              <w:rPr>
                <w:rFonts w:eastAsia="Times New Roman" w:cs="Times New Roman"/>
                <w:b/>
                <w:bCs/>
                <w:color w:val="000000"/>
                <w:sz w:val="22"/>
                <w:szCs w:val="22"/>
              </w:rPr>
            </w:pPr>
            <w:r>
              <w:rPr>
                <w:rFonts w:eastAsia="Times New Roman" w:cs="Times New Roman"/>
                <w:b/>
                <w:bCs/>
                <w:color w:val="000000"/>
                <w:sz w:val="22"/>
                <w:szCs w:val="22"/>
              </w:rPr>
              <w:t>Kp</w:t>
            </w:r>
          </w:p>
        </w:tc>
        <w:tc>
          <w:tcPr>
            <w:tcW w:w="321" w:type="pct"/>
            <w:tcBorders>
              <w:top w:val="single" w:sz="4" w:space="0" w:color="auto"/>
              <w:left w:val="single" w:sz="4" w:space="0" w:color="auto"/>
              <w:bottom w:val="single" w:sz="4" w:space="0" w:color="auto"/>
              <w:right w:val="single" w:sz="24" w:space="0" w:color="auto"/>
            </w:tcBorders>
            <w:vAlign w:val="center"/>
          </w:tcPr>
          <w:p w14:paraId="73CCC7CA" w14:textId="77777777" w:rsidR="001E5D4F" w:rsidRPr="004F6E51" w:rsidRDefault="001E5D4F" w:rsidP="00B3356D">
            <w:pPr>
              <w:jc w:val="center"/>
              <w:rPr>
                <w:rFonts w:eastAsia="Times New Roman" w:cs="Times New Roman"/>
                <w:b/>
                <w:bCs/>
                <w:color w:val="000000"/>
                <w:sz w:val="22"/>
                <w:szCs w:val="22"/>
              </w:rPr>
            </w:pPr>
            <w:r>
              <w:rPr>
                <w:rFonts w:eastAsia="Times New Roman" w:cs="Times New Roman"/>
                <w:b/>
                <w:bCs/>
                <w:color w:val="000000"/>
                <w:sz w:val="22"/>
                <w:szCs w:val="22"/>
              </w:rPr>
              <w:t>Kd</w:t>
            </w:r>
          </w:p>
        </w:tc>
        <w:tc>
          <w:tcPr>
            <w:tcW w:w="1028" w:type="pct"/>
            <w:tcBorders>
              <w:top w:val="nil"/>
              <w:left w:val="single" w:sz="24" w:space="0" w:color="auto"/>
              <w:bottom w:val="single" w:sz="4" w:space="0" w:color="auto"/>
              <w:right w:val="single" w:sz="24" w:space="0" w:color="auto"/>
            </w:tcBorders>
            <w:shd w:val="clear" w:color="auto" w:fill="auto"/>
            <w:noWrap/>
            <w:vAlign w:val="center"/>
            <w:hideMark/>
          </w:tcPr>
          <w:p w14:paraId="1219802E" w14:textId="77777777" w:rsidR="001E5D4F" w:rsidRPr="003E7F3D" w:rsidRDefault="001E5D4F" w:rsidP="00B3356D">
            <w:pPr>
              <w:jc w:val="center"/>
              <w:rPr>
                <w:rFonts w:eastAsia="Times New Roman" w:cs="Times New Roman"/>
                <w:b/>
                <w:bCs/>
                <w:color w:val="000000"/>
                <w:sz w:val="22"/>
                <w:szCs w:val="22"/>
              </w:rPr>
            </w:pPr>
            <w:r w:rsidRPr="003E7F3D">
              <w:rPr>
                <w:rFonts w:eastAsia="Times New Roman" w:cs="Times New Roman"/>
                <w:b/>
                <w:bCs/>
                <w:color w:val="000000"/>
                <w:sz w:val="22"/>
                <w:szCs w:val="22"/>
              </w:rPr>
              <w:t>L</w:t>
            </w:r>
          </w:p>
        </w:tc>
        <w:tc>
          <w:tcPr>
            <w:tcW w:w="1258" w:type="pct"/>
            <w:tcBorders>
              <w:top w:val="nil"/>
              <w:left w:val="single" w:sz="24" w:space="0" w:color="auto"/>
              <w:bottom w:val="single" w:sz="4" w:space="0" w:color="auto"/>
              <w:right w:val="single" w:sz="24" w:space="0" w:color="auto"/>
            </w:tcBorders>
            <w:shd w:val="clear" w:color="auto" w:fill="auto"/>
            <w:noWrap/>
            <w:vAlign w:val="center"/>
            <w:hideMark/>
          </w:tcPr>
          <w:p w14:paraId="7757187C" w14:textId="77777777" w:rsidR="001E5D4F" w:rsidRPr="003E7F3D" w:rsidRDefault="001E5D4F" w:rsidP="00B3356D">
            <w:pPr>
              <w:jc w:val="center"/>
              <w:rPr>
                <w:rFonts w:eastAsia="Times New Roman" w:cs="Times New Roman"/>
                <w:b/>
                <w:bCs/>
                <w:color w:val="000000"/>
                <w:sz w:val="22"/>
                <w:szCs w:val="22"/>
              </w:rPr>
            </w:pPr>
            <w:r w:rsidRPr="003E7F3D">
              <w:rPr>
                <w:rFonts w:eastAsia="Times New Roman" w:cs="Times New Roman"/>
                <w:b/>
                <w:bCs/>
                <w:color w:val="000000"/>
                <w:sz w:val="22"/>
                <w:szCs w:val="22"/>
              </w:rPr>
              <w:t>L</w:t>
            </w:r>
          </w:p>
        </w:tc>
        <w:tc>
          <w:tcPr>
            <w:tcW w:w="1060" w:type="pct"/>
            <w:tcBorders>
              <w:top w:val="nil"/>
              <w:left w:val="single" w:sz="24" w:space="0" w:color="auto"/>
              <w:bottom w:val="single" w:sz="4" w:space="0" w:color="auto"/>
              <w:right w:val="single" w:sz="24" w:space="0" w:color="auto"/>
            </w:tcBorders>
            <w:shd w:val="clear" w:color="auto" w:fill="auto"/>
            <w:noWrap/>
            <w:vAlign w:val="center"/>
            <w:hideMark/>
          </w:tcPr>
          <w:p w14:paraId="63533A97" w14:textId="77777777" w:rsidR="001E5D4F" w:rsidRPr="003E7F3D" w:rsidRDefault="001E5D4F" w:rsidP="00B3356D">
            <w:pPr>
              <w:jc w:val="center"/>
              <w:rPr>
                <w:rFonts w:eastAsia="Times New Roman" w:cs="Times New Roman"/>
                <w:b/>
                <w:bCs/>
                <w:color w:val="000000"/>
                <w:sz w:val="22"/>
                <w:szCs w:val="22"/>
              </w:rPr>
            </w:pPr>
            <w:r w:rsidRPr="003E7F3D">
              <w:rPr>
                <w:rFonts w:eastAsia="Times New Roman" w:cs="Times New Roman"/>
                <w:b/>
                <w:bCs/>
                <w:color w:val="000000"/>
                <w:sz w:val="22"/>
                <w:szCs w:val="22"/>
              </w:rPr>
              <w:t>L</w:t>
            </w:r>
          </w:p>
        </w:tc>
      </w:tr>
      <w:tr w:rsidR="001E5D4F" w:rsidRPr="003E7F3D" w14:paraId="34410762" w14:textId="77777777" w:rsidTr="00B3356D">
        <w:trPr>
          <w:trHeight w:val="300"/>
          <w:jc w:val="center"/>
        </w:trPr>
        <w:tc>
          <w:tcPr>
            <w:tcW w:w="884" w:type="pct"/>
            <w:tcBorders>
              <w:top w:val="single" w:sz="4" w:space="0" w:color="auto"/>
              <w:left w:val="single" w:sz="24" w:space="0" w:color="auto"/>
              <w:bottom w:val="single" w:sz="4" w:space="0" w:color="auto"/>
              <w:right w:val="single" w:sz="4" w:space="0" w:color="auto"/>
            </w:tcBorders>
          </w:tcPr>
          <w:p w14:paraId="728D3516" w14:textId="77777777" w:rsidR="001E5D4F" w:rsidRDefault="001E5D4F" w:rsidP="00B3356D">
            <w:pPr>
              <w:jc w:val="center"/>
              <w:rPr>
                <w:rFonts w:eastAsia="Times New Roman" w:cs="Times New Roman"/>
                <w:color w:val="000000"/>
                <w:sz w:val="22"/>
                <w:szCs w:val="22"/>
              </w:rPr>
            </w:pPr>
            <w:r>
              <w:rPr>
                <w:rFonts w:eastAsia="Times New Roman" w:cs="Times New Roman"/>
                <w:color w:val="000000"/>
                <w:sz w:val="22"/>
                <w:szCs w:val="22"/>
              </w:rPr>
              <w:t>Linear / No Feed Forward</w:t>
            </w:r>
          </w:p>
        </w:tc>
        <w:tc>
          <w:tcPr>
            <w:tcW w:w="449" w:type="pct"/>
            <w:tcBorders>
              <w:top w:val="single" w:sz="4" w:space="0" w:color="auto"/>
              <w:left w:val="single" w:sz="18" w:space="0" w:color="auto"/>
              <w:bottom w:val="single" w:sz="4" w:space="0" w:color="auto"/>
              <w:right w:val="single" w:sz="4" w:space="0" w:color="auto"/>
            </w:tcBorders>
            <w:shd w:val="clear" w:color="auto" w:fill="auto"/>
            <w:noWrap/>
            <w:vAlign w:val="center"/>
            <w:hideMark/>
          </w:tcPr>
          <w:p w14:paraId="2E3A8F25" w14:textId="05F696B7" w:rsidR="001E5D4F" w:rsidRPr="00352144" w:rsidRDefault="001E5D4F" w:rsidP="00B3356D">
            <w:pPr>
              <w:jc w:val="center"/>
              <w:rPr>
                <w:rFonts w:eastAsia="Times New Roman" w:cs="Times New Roman"/>
                <w:color w:val="000000"/>
                <w:sz w:val="22"/>
                <w:szCs w:val="22"/>
              </w:rPr>
            </w:pPr>
            <w:r>
              <w:rPr>
                <w:rFonts w:eastAsia="Times New Roman" w:cs="Times New Roman"/>
                <w:color w:val="000000"/>
                <w:sz w:val="22"/>
                <w:szCs w:val="22"/>
              </w:rPr>
              <w:t>75</w:t>
            </w:r>
          </w:p>
        </w:tc>
        <w:tc>
          <w:tcPr>
            <w:tcW w:w="321" w:type="pct"/>
            <w:tcBorders>
              <w:top w:val="single" w:sz="4" w:space="0" w:color="auto"/>
              <w:left w:val="single" w:sz="4" w:space="0" w:color="auto"/>
              <w:bottom w:val="single" w:sz="4" w:space="0" w:color="auto"/>
              <w:right w:val="single" w:sz="24" w:space="0" w:color="auto"/>
            </w:tcBorders>
            <w:vAlign w:val="center"/>
          </w:tcPr>
          <w:p w14:paraId="1792458D" w14:textId="6D27FBF0" w:rsidR="001E5D4F" w:rsidRPr="00352144" w:rsidRDefault="001E5D4F" w:rsidP="00B3356D">
            <w:pPr>
              <w:jc w:val="center"/>
              <w:rPr>
                <w:rFonts w:eastAsia="Times New Roman" w:cs="Times New Roman"/>
                <w:color w:val="000000"/>
                <w:sz w:val="22"/>
                <w:szCs w:val="22"/>
              </w:rPr>
            </w:pPr>
            <w:r>
              <w:rPr>
                <w:rFonts w:eastAsia="Times New Roman" w:cs="Times New Roman"/>
                <w:color w:val="000000"/>
                <w:sz w:val="22"/>
                <w:szCs w:val="22"/>
              </w:rPr>
              <w:t>15</w:t>
            </w:r>
          </w:p>
        </w:tc>
        <w:tc>
          <w:tcPr>
            <w:tcW w:w="1028" w:type="pct"/>
            <w:tcBorders>
              <w:top w:val="single" w:sz="4" w:space="0" w:color="auto"/>
              <w:left w:val="single" w:sz="24" w:space="0" w:color="auto"/>
              <w:bottom w:val="single" w:sz="4" w:space="0" w:color="auto"/>
              <w:right w:val="single" w:sz="24" w:space="0" w:color="auto"/>
            </w:tcBorders>
            <w:shd w:val="clear" w:color="auto" w:fill="auto"/>
            <w:noWrap/>
            <w:vAlign w:val="center"/>
            <w:hideMark/>
          </w:tcPr>
          <w:p w14:paraId="6182F428" w14:textId="68C2777E" w:rsidR="001E5D4F" w:rsidRPr="006A5B4F" w:rsidRDefault="00A024DC" w:rsidP="00B3356D">
            <w:pPr>
              <w:jc w:val="center"/>
              <w:rPr>
                <w:rFonts w:eastAsia="Times New Roman" w:cs="Times New Roman"/>
                <w:color w:val="000000"/>
                <w:sz w:val="22"/>
                <w:szCs w:val="22"/>
              </w:rPr>
            </w:pPr>
            <w:r>
              <w:rPr>
                <w:rFonts w:eastAsia="Times New Roman" w:cs="Times New Roman"/>
                <w:bCs/>
                <w:color w:val="000000"/>
                <w:sz w:val="22"/>
                <w:szCs w:val="22"/>
              </w:rPr>
              <w:t>2.9071</w:t>
            </w:r>
          </w:p>
        </w:tc>
        <w:tc>
          <w:tcPr>
            <w:tcW w:w="1258" w:type="pct"/>
            <w:tcBorders>
              <w:top w:val="single" w:sz="4" w:space="0" w:color="auto"/>
              <w:left w:val="single" w:sz="24" w:space="0" w:color="auto"/>
              <w:bottom w:val="single" w:sz="4" w:space="0" w:color="auto"/>
              <w:right w:val="single" w:sz="24" w:space="0" w:color="auto"/>
            </w:tcBorders>
            <w:shd w:val="clear" w:color="auto" w:fill="auto"/>
            <w:noWrap/>
            <w:vAlign w:val="center"/>
            <w:hideMark/>
          </w:tcPr>
          <w:p w14:paraId="77DD9CBC" w14:textId="0B2A7AF9" w:rsidR="001E5D4F" w:rsidRPr="006A5B4F" w:rsidRDefault="00A024DC" w:rsidP="00B3356D">
            <w:pPr>
              <w:jc w:val="center"/>
              <w:rPr>
                <w:rFonts w:eastAsia="Times New Roman" w:cs="Times New Roman"/>
                <w:color w:val="000000"/>
                <w:sz w:val="22"/>
                <w:szCs w:val="22"/>
              </w:rPr>
            </w:pPr>
            <w:r>
              <w:rPr>
                <w:rFonts w:eastAsia="Times New Roman" w:cs="Times New Roman"/>
                <w:color w:val="000000"/>
                <w:sz w:val="22"/>
                <w:szCs w:val="22"/>
              </w:rPr>
              <w:t>11.1804</w:t>
            </w:r>
          </w:p>
        </w:tc>
        <w:tc>
          <w:tcPr>
            <w:tcW w:w="1060" w:type="pct"/>
            <w:tcBorders>
              <w:top w:val="single" w:sz="4" w:space="0" w:color="auto"/>
              <w:left w:val="single" w:sz="24" w:space="0" w:color="auto"/>
              <w:bottom w:val="single" w:sz="4" w:space="0" w:color="auto"/>
              <w:right w:val="single" w:sz="24" w:space="0" w:color="auto"/>
            </w:tcBorders>
            <w:shd w:val="clear" w:color="auto" w:fill="auto"/>
            <w:noWrap/>
            <w:vAlign w:val="center"/>
            <w:hideMark/>
          </w:tcPr>
          <w:p w14:paraId="0BD2E251" w14:textId="716A348A" w:rsidR="001E5D4F" w:rsidRPr="00D15BF8" w:rsidRDefault="00A024DC" w:rsidP="00B3356D">
            <w:pPr>
              <w:jc w:val="center"/>
              <w:rPr>
                <w:rFonts w:eastAsia="Times New Roman" w:cs="Times New Roman"/>
                <w:b/>
                <w:color w:val="000000"/>
                <w:sz w:val="22"/>
                <w:szCs w:val="22"/>
              </w:rPr>
            </w:pPr>
            <w:r>
              <w:rPr>
                <w:rFonts w:cs="Times New Roman"/>
                <w:color w:val="000000"/>
                <w:sz w:val="22"/>
                <w:szCs w:val="22"/>
              </w:rPr>
              <w:t>16.5730</w:t>
            </w:r>
          </w:p>
        </w:tc>
      </w:tr>
      <w:tr w:rsidR="001E5D4F" w:rsidRPr="003E7F3D" w14:paraId="1679DE4A" w14:textId="77777777" w:rsidTr="00B3356D">
        <w:trPr>
          <w:trHeight w:val="300"/>
          <w:jc w:val="center"/>
        </w:trPr>
        <w:tc>
          <w:tcPr>
            <w:tcW w:w="884" w:type="pct"/>
            <w:tcBorders>
              <w:top w:val="single" w:sz="4" w:space="0" w:color="auto"/>
              <w:left w:val="single" w:sz="24" w:space="0" w:color="auto"/>
              <w:bottom w:val="single" w:sz="4" w:space="0" w:color="auto"/>
              <w:right w:val="single" w:sz="4" w:space="0" w:color="auto"/>
            </w:tcBorders>
          </w:tcPr>
          <w:p w14:paraId="3DC4F8CB" w14:textId="77777777" w:rsidR="001E5D4F" w:rsidRDefault="001E5D4F" w:rsidP="00B3356D">
            <w:pPr>
              <w:jc w:val="center"/>
              <w:rPr>
                <w:rFonts w:eastAsia="Times New Roman" w:cs="Times New Roman"/>
                <w:color w:val="000000"/>
                <w:sz w:val="22"/>
                <w:szCs w:val="22"/>
              </w:rPr>
            </w:pPr>
            <w:r>
              <w:rPr>
                <w:rFonts w:eastAsia="Times New Roman" w:cs="Times New Roman"/>
                <w:color w:val="000000"/>
                <w:sz w:val="22"/>
                <w:szCs w:val="22"/>
              </w:rPr>
              <w:t>Non-Linear / No Feed Forward</w:t>
            </w:r>
          </w:p>
        </w:tc>
        <w:tc>
          <w:tcPr>
            <w:tcW w:w="449" w:type="pct"/>
            <w:tcBorders>
              <w:top w:val="single" w:sz="4" w:space="0" w:color="auto"/>
              <w:left w:val="single" w:sz="18" w:space="0" w:color="auto"/>
              <w:bottom w:val="single" w:sz="4" w:space="0" w:color="auto"/>
              <w:right w:val="single" w:sz="4" w:space="0" w:color="auto"/>
            </w:tcBorders>
            <w:shd w:val="clear" w:color="auto" w:fill="auto"/>
            <w:noWrap/>
            <w:vAlign w:val="center"/>
          </w:tcPr>
          <w:p w14:paraId="48895472" w14:textId="6FCC56AC" w:rsidR="001E5D4F" w:rsidRDefault="00A024DC" w:rsidP="00B3356D">
            <w:pPr>
              <w:jc w:val="center"/>
              <w:rPr>
                <w:rFonts w:eastAsia="Times New Roman" w:cs="Times New Roman"/>
                <w:color w:val="000000"/>
                <w:sz w:val="22"/>
                <w:szCs w:val="22"/>
              </w:rPr>
            </w:pPr>
            <w:r>
              <w:rPr>
                <w:rFonts w:eastAsia="Times New Roman" w:cs="Times New Roman"/>
                <w:color w:val="000000"/>
                <w:sz w:val="22"/>
                <w:szCs w:val="22"/>
              </w:rPr>
              <w:t>75</w:t>
            </w:r>
          </w:p>
        </w:tc>
        <w:tc>
          <w:tcPr>
            <w:tcW w:w="321" w:type="pct"/>
            <w:tcBorders>
              <w:top w:val="single" w:sz="4" w:space="0" w:color="auto"/>
              <w:left w:val="single" w:sz="4" w:space="0" w:color="auto"/>
              <w:bottom w:val="single" w:sz="4" w:space="0" w:color="auto"/>
              <w:right w:val="single" w:sz="24" w:space="0" w:color="auto"/>
            </w:tcBorders>
            <w:vAlign w:val="center"/>
          </w:tcPr>
          <w:p w14:paraId="577964F1" w14:textId="01FE8B4F" w:rsidR="001E5D4F" w:rsidRDefault="00A024DC" w:rsidP="00B3356D">
            <w:pPr>
              <w:jc w:val="center"/>
              <w:rPr>
                <w:rFonts w:eastAsia="Times New Roman" w:cs="Times New Roman"/>
                <w:color w:val="000000"/>
                <w:sz w:val="22"/>
                <w:szCs w:val="22"/>
              </w:rPr>
            </w:pPr>
            <w:r>
              <w:rPr>
                <w:rFonts w:eastAsia="Times New Roman" w:cs="Times New Roman"/>
                <w:color w:val="000000"/>
                <w:sz w:val="22"/>
                <w:szCs w:val="22"/>
              </w:rPr>
              <w:t>15</w:t>
            </w:r>
          </w:p>
        </w:tc>
        <w:tc>
          <w:tcPr>
            <w:tcW w:w="1028" w:type="pct"/>
            <w:tcBorders>
              <w:top w:val="single" w:sz="4" w:space="0" w:color="auto"/>
              <w:left w:val="single" w:sz="24" w:space="0" w:color="auto"/>
              <w:bottom w:val="single" w:sz="4" w:space="0" w:color="auto"/>
              <w:right w:val="single" w:sz="24" w:space="0" w:color="auto"/>
            </w:tcBorders>
            <w:shd w:val="clear" w:color="auto" w:fill="auto"/>
            <w:noWrap/>
            <w:vAlign w:val="center"/>
          </w:tcPr>
          <w:p w14:paraId="67224EFC" w14:textId="79F4B588" w:rsidR="001E5D4F" w:rsidRPr="006A5B4F" w:rsidRDefault="001E5D4F" w:rsidP="00B3356D">
            <w:pPr>
              <w:jc w:val="center"/>
              <w:rPr>
                <w:rFonts w:cs="Times New Roman"/>
                <w:color w:val="000000"/>
                <w:sz w:val="22"/>
                <w:szCs w:val="22"/>
              </w:rPr>
            </w:pPr>
            <w:r w:rsidRPr="006A5B4F">
              <w:rPr>
                <w:rFonts w:eastAsia="Times New Roman" w:cs="Times New Roman"/>
                <w:bCs/>
                <w:color w:val="000000"/>
                <w:sz w:val="22"/>
                <w:szCs w:val="22"/>
              </w:rPr>
              <w:t>2</w:t>
            </w:r>
            <w:r w:rsidR="00A024DC">
              <w:rPr>
                <w:rFonts w:eastAsia="Times New Roman" w:cs="Times New Roman"/>
                <w:bCs/>
                <w:color w:val="000000"/>
                <w:sz w:val="22"/>
                <w:szCs w:val="22"/>
              </w:rPr>
              <w:t>.9174</w:t>
            </w:r>
          </w:p>
        </w:tc>
        <w:tc>
          <w:tcPr>
            <w:tcW w:w="1258" w:type="pct"/>
            <w:tcBorders>
              <w:top w:val="single" w:sz="4" w:space="0" w:color="auto"/>
              <w:left w:val="single" w:sz="24" w:space="0" w:color="auto"/>
              <w:bottom w:val="single" w:sz="4" w:space="0" w:color="auto"/>
              <w:right w:val="single" w:sz="24" w:space="0" w:color="auto"/>
            </w:tcBorders>
            <w:shd w:val="clear" w:color="auto" w:fill="auto"/>
            <w:noWrap/>
            <w:vAlign w:val="center"/>
          </w:tcPr>
          <w:p w14:paraId="2A3D06CB" w14:textId="1F89C47B" w:rsidR="001E5D4F" w:rsidRPr="006A5B4F" w:rsidRDefault="00A024DC" w:rsidP="00B3356D">
            <w:pPr>
              <w:jc w:val="center"/>
              <w:rPr>
                <w:rFonts w:cs="Times New Roman"/>
                <w:color w:val="000000"/>
                <w:sz w:val="22"/>
                <w:szCs w:val="22"/>
              </w:rPr>
            </w:pPr>
            <w:r>
              <w:rPr>
                <w:rFonts w:cs="Times New Roman"/>
                <w:color w:val="000000"/>
                <w:sz w:val="22"/>
                <w:szCs w:val="22"/>
              </w:rPr>
              <w:t>11.2301</w:t>
            </w:r>
          </w:p>
        </w:tc>
        <w:tc>
          <w:tcPr>
            <w:tcW w:w="1060" w:type="pct"/>
            <w:tcBorders>
              <w:top w:val="single" w:sz="4" w:space="0" w:color="auto"/>
              <w:left w:val="single" w:sz="24" w:space="0" w:color="auto"/>
              <w:bottom w:val="single" w:sz="4" w:space="0" w:color="auto"/>
              <w:right w:val="single" w:sz="24" w:space="0" w:color="auto"/>
            </w:tcBorders>
            <w:shd w:val="clear" w:color="auto" w:fill="auto"/>
            <w:noWrap/>
            <w:vAlign w:val="center"/>
          </w:tcPr>
          <w:p w14:paraId="023A6D25" w14:textId="282A44CE" w:rsidR="001E5D4F" w:rsidRPr="00D15BF8" w:rsidRDefault="00A024DC" w:rsidP="00B3356D">
            <w:pPr>
              <w:jc w:val="center"/>
              <w:rPr>
                <w:rFonts w:cs="Times New Roman"/>
                <w:b/>
                <w:color w:val="000000"/>
                <w:sz w:val="22"/>
                <w:szCs w:val="22"/>
              </w:rPr>
            </w:pPr>
            <w:r>
              <w:rPr>
                <w:rFonts w:cs="Times New Roman"/>
                <w:color w:val="000000"/>
                <w:sz w:val="22"/>
                <w:szCs w:val="22"/>
              </w:rPr>
              <w:t>13.1412</w:t>
            </w:r>
          </w:p>
        </w:tc>
      </w:tr>
      <w:tr w:rsidR="001E5D4F" w:rsidRPr="003E7F3D" w14:paraId="22ECCF2B" w14:textId="77777777" w:rsidTr="00B3356D">
        <w:trPr>
          <w:trHeight w:val="300"/>
          <w:jc w:val="center"/>
        </w:trPr>
        <w:tc>
          <w:tcPr>
            <w:tcW w:w="884" w:type="pct"/>
            <w:tcBorders>
              <w:top w:val="single" w:sz="4" w:space="0" w:color="auto"/>
              <w:left w:val="single" w:sz="24" w:space="0" w:color="auto"/>
              <w:bottom w:val="single" w:sz="4" w:space="0" w:color="auto"/>
              <w:right w:val="single" w:sz="4" w:space="0" w:color="auto"/>
            </w:tcBorders>
          </w:tcPr>
          <w:p w14:paraId="5C51790D" w14:textId="77777777" w:rsidR="001E5D4F" w:rsidRDefault="001E5D4F" w:rsidP="00B3356D">
            <w:pPr>
              <w:jc w:val="center"/>
              <w:rPr>
                <w:rFonts w:eastAsia="Times New Roman" w:cs="Times New Roman"/>
                <w:color w:val="000000"/>
                <w:sz w:val="22"/>
                <w:szCs w:val="22"/>
              </w:rPr>
            </w:pPr>
            <w:r>
              <w:rPr>
                <w:rFonts w:eastAsia="Times New Roman" w:cs="Times New Roman"/>
                <w:color w:val="000000"/>
                <w:sz w:val="22"/>
                <w:szCs w:val="22"/>
              </w:rPr>
              <w:t>Linear / Feed Forward</w:t>
            </w:r>
          </w:p>
        </w:tc>
        <w:tc>
          <w:tcPr>
            <w:tcW w:w="449" w:type="pct"/>
            <w:tcBorders>
              <w:top w:val="single" w:sz="4" w:space="0" w:color="auto"/>
              <w:left w:val="single" w:sz="18" w:space="0" w:color="auto"/>
              <w:bottom w:val="single" w:sz="4" w:space="0" w:color="auto"/>
              <w:right w:val="single" w:sz="4" w:space="0" w:color="auto"/>
            </w:tcBorders>
            <w:shd w:val="clear" w:color="auto" w:fill="auto"/>
            <w:noWrap/>
            <w:vAlign w:val="center"/>
          </w:tcPr>
          <w:p w14:paraId="3C9DD318" w14:textId="1461A314" w:rsidR="001E5D4F" w:rsidRDefault="00A024DC" w:rsidP="00A024DC">
            <w:pPr>
              <w:jc w:val="center"/>
              <w:rPr>
                <w:rFonts w:eastAsia="Times New Roman" w:cs="Times New Roman"/>
                <w:color w:val="000000"/>
                <w:sz w:val="22"/>
                <w:szCs w:val="22"/>
              </w:rPr>
            </w:pPr>
            <w:r>
              <w:rPr>
                <w:rFonts w:eastAsia="Times New Roman" w:cs="Times New Roman"/>
                <w:color w:val="000000"/>
                <w:sz w:val="22"/>
                <w:szCs w:val="22"/>
              </w:rPr>
              <w:t>100</w:t>
            </w:r>
          </w:p>
        </w:tc>
        <w:tc>
          <w:tcPr>
            <w:tcW w:w="321" w:type="pct"/>
            <w:tcBorders>
              <w:top w:val="single" w:sz="4" w:space="0" w:color="auto"/>
              <w:left w:val="single" w:sz="4" w:space="0" w:color="auto"/>
              <w:bottom w:val="single" w:sz="4" w:space="0" w:color="auto"/>
              <w:right w:val="single" w:sz="24" w:space="0" w:color="auto"/>
            </w:tcBorders>
            <w:vAlign w:val="center"/>
          </w:tcPr>
          <w:p w14:paraId="0DB824BA" w14:textId="3810704A" w:rsidR="001E5D4F" w:rsidRDefault="00A024DC" w:rsidP="00B3356D">
            <w:pPr>
              <w:jc w:val="center"/>
              <w:rPr>
                <w:rFonts w:eastAsia="Times New Roman" w:cs="Times New Roman"/>
                <w:color w:val="000000"/>
                <w:sz w:val="22"/>
                <w:szCs w:val="22"/>
              </w:rPr>
            </w:pPr>
            <w:r>
              <w:rPr>
                <w:rFonts w:eastAsia="Times New Roman" w:cs="Times New Roman"/>
                <w:color w:val="000000"/>
                <w:sz w:val="22"/>
                <w:szCs w:val="22"/>
              </w:rPr>
              <w:t>20</w:t>
            </w:r>
          </w:p>
        </w:tc>
        <w:tc>
          <w:tcPr>
            <w:tcW w:w="1028" w:type="pct"/>
            <w:tcBorders>
              <w:top w:val="single" w:sz="4" w:space="0" w:color="auto"/>
              <w:left w:val="single" w:sz="24" w:space="0" w:color="auto"/>
              <w:bottom w:val="single" w:sz="4" w:space="0" w:color="auto"/>
              <w:right w:val="single" w:sz="24" w:space="0" w:color="auto"/>
            </w:tcBorders>
            <w:shd w:val="clear" w:color="auto" w:fill="auto"/>
            <w:noWrap/>
            <w:vAlign w:val="center"/>
          </w:tcPr>
          <w:p w14:paraId="6C65A159" w14:textId="4CE965D5" w:rsidR="001E5D4F" w:rsidRPr="006A5B4F" w:rsidRDefault="00A024DC" w:rsidP="00B3356D">
            <w:pPr>
              <w:jc w:val="center"/>
              <w:rPr>
                <w:rFonts w:cs="Times New Roman"/>
                <w:color w:val="000000"/>
                <w:sz w:val="22"/>
                <w:szCs w:val="22"/>
              </w:rPr>
            </w:pPr>
            <w:r>
              <w:rPr>
                <w:rFonts w:cs="Times New Roman"/>
                <w:color w:val="000000"/>
                <w:sz w:val="22"/>
                <w:szCs w:val="22"/>
              </w:rPr>
              <w:t>2.1593</w:t>
            </w:r>
          </w:p>
        </w:tc>
        <w:tc>
          <w:tcPr>
            <w:tcW w:w="1258" w:type="pct"/>
            <w:tcBorders>
              <w:top w:val="single" w:sz="4" w:space="0" w:color="auto"/>
              <w:left w:val="single" w:sz="24" w:space="0" w:color="auto"/>
              <w:bottom w:val="single" w:sz="4" w:space="0" w:color="auto"/>
              <w:right w:val="single" w:sz="24" w:space="0" w:color="auto"/>
            </w:tcBorders>
            <w:shd w:val="clear" w:color="auto" w:fill="auto"/>
            <w:noWrap/>
            <w:vAlign w:val="center"/>
          </w:tcPr>
          <w:p w14:paraId="11EBD2DD" w14:textId="2100FD83" w:rsidR="001E5D4F" w:rsidRPr="006A5B4F" w:rsidRDefault="00A024DC" w:rsidP="00B3356D">
            <w:pPr>
              <w:jc w:val="center"/>
              <w:rPr>
                <w:rFonts w:cs="Times New Roman"/>
                <w:color w:val="000000"/>
                <w:sz w:val="22"/>
                <w:szCs w:val="22"/>
              </w:rPr>
            </w:pPr>
            <w:r>
              <w:rPr>
                <w:rFonts w:cs="Times New Roman"/>
                <w:color w:val="000000"/>
                <w:sz w:val="22"/>
                <w:szCs w:val="22"/>
              </w:rPr>
              <w:t>11.4816</w:t>
            </w:r>
          </w:p>
        </w:tc>
        <w:tc>
          <w:tcPr>
            <w:tcW w:w="1060" w:type="pct"/>
            <w:tcBorders>
              <w:top w:val="single" w:sz="4" w:space="0" w:color="auto"/>
              <w:left w:val="single" w:sz="24" w:space="0" w:color="auto"/>
              <w:bottom w:val="single" w:sz="4" w:space="0" w:color="auto"/>
              <w:right w:val="single" w:sz="24" w:space="0" w:color="auto"/>
            </w:tcBorders>
            <w:shd w:val="clear" w:color="auto" w:fill="auto"/>
            <w:noWrap/>
            <w:vAlign w:val="center"/>
          </w:tcPr>
          <w:p w14:paraId="1F0521C2" w14:textId="7C226FE3" w:rsidR="001E5D4F" w:rsidRPr="006A5B4F" w:rsidRDefault="00A024DC" w:rsidP="00B3356D">
            <w:pPr>
              <w:jc w:val="center"/>
              <w:rPr>
                <w:rFonts w:cs="Times New Roman"/>
                <w:color w:val="000000"/>
                <w:sz w:val="22"/>
                <w:szCs w:val="22"/>
              </w:rPr>
            </w:pPr>
            <w:r>
              <w:rPr>
                <w:rFonts w:cs="Times New Roman"/>
                <w:color w:val="000000"/>
                <w:sz w:val="22"/>
                <w:szCs w:val="22"/>
              </w:rPr>
              <w:t>36.4143</w:t>
            </w:r>
          </w:p>
        </w:tc>
      </w:tr>
      <w:tr w:rsidR="001E5D4F" w:rsidRPr="003E7F3D" w14:paraId="23CCE218" w14:textId="77777777" w:rsidTr="00B3356D">
        <w:trPr>
          <w:trHeight w:val="300"/>
          <w:jc w:val="center"/>
        </w:trPr>
        <w:tc>
          <w:tcPr>
            <w:tcW w:w="884" w:type="pct"/>
            <w:tcBorders>
              <w:top w:val="single" w:sz="4" w:space="0" w:color="auto"/>
              <w:left w:val="single" w:sz="24" w:space="0" w:color="auto"/>
              <w:bottom w:val="single" w:sz="24" w:space="0" w:color="auto"/>
              <w:right w:val="single" w:sz="4" w:space="0" w:color="auto"/>
            </w:tcBorders>
          </w:tcPr>
          <w:p w14:paraId="71D4673B" w14:textId="77777777" w:rsidR="001E5D4F" w:rsidRDefault="001E5D4F" w:rsidP="00B3356D">
            <w:pPr>
              <w:jc w:val="center"/>
              <w:rPr>
                <w:rFonts w:eastAsia="Times New Roman" w:cs="Times New Roman"/>
                <w:color w:val="000000"/>
                <w:sz w:val="22"/>
                <w:szCs w:val="22"/>
              </w:rPr>
            </w:pPr>
            <w:r>
              <w:rPr>
                <w:rFonts w:eastAsia="Times New Roman" w:cs="Times New Roman"/>
                <w:color w:val="000000"/>
                <w:sz w:val="22"/>
                <w:szCs w:val="22"/>
              </w:rPr>
              <w:t>Non Linear Feed Forward</w:t>
            </w:r>
          </w:p>
        </w:tc>
        <w:tc>
          <w:tcPr>
            <w:tcW w:w="449" w:type="pct"/>
            <w:tcBorders>
              <w:top w:val="single" w:sz="4" w:space="0" w:color="auto"/>
              <w:left w:val="single" w:sz="18" w:space="0" w:color="auto"/>
              <w:bottom w:val="single" w:sz="24" w:space="0" w:color="auto"/>
              <w:right w:val="single" w:sz="4" w:space="0" w:color="auto"/>
            </w:tcBorders>
            <w:shd w:val="clear" w:color="auto" w:fill="auto"/>
            <w:noWrap/>
            <w:vAlign w:val="center"/>
          </w:tcPr>
          <w:p w14:paraId="7C892EA0" w14:textId="586E3052" w:rsidR="001E5D4F" w:rsidRDefault="00A024DC" w:rsidP="00B3356D">
            <w:pPr>
              <w:jc w:val="center"/>
              <w:rPr>
                <w:rFonts w:eastAsia="Times New Roman" w:cs="Times New Roman"/>
                <w:color w:val="000000"/>
                <w:sz w:val="22"/>
                <w:szCs w:val="22"/>
              </w:rPr>
            </w:pPr>
            <w:r>
              <w:rPr>
                <w:rFonts w:eastAsia="Times New Roman" w:cs="Times New Roman"/>
                <w:color w:val="000000"/>
                <w:sz w:val="22"/>
                <w:szCs w:val="22"/>
              </w:rPr>
              <w:t>50</w:t>
            </w:r>
          </w:p>
        </w:tc>
        <w:tc>
          <w:tcPr>
            <w:tcW w:w="321" w:type="pct"/>
            <w:tcBorders>
              <w:top w:val="single" w:sz="4" w:space="0" w:color="auto"/>
              <w:left w:val="single" w:sz="4" w:space="0" w:color="auto"/>
              <w:bottom w:val="single" w:sz="24" w:space="0" w:color="auto"/>
              <w:right w:val="single" w:sz="24" w:space="0" w:color="auto"/>
            </w:tcBorders>
            <w:vAlign w:val="center"/>
          </w:tcPr>
          <w:p w14:paraId="35CEBB6B" w14:textId="2BBCF30F" w:rsidR="001E5D4F" w:rsidRDefault="00A024DC" w:rsidP="00B3356D">
            <w:pPr>
              <w:jc w:val="center"/>
              <w:rPr>
                <w:rFonts w:eastAsia="Times New Roman" w:cs="Times New Roman"/>
                <w:color w:val="000000"/>
                <w:sz w:val="22"/>
                <w:szCs w:val="22"/>
              </w:rPr>
            </w:pPr>
            <w:r>
              <w:rPr>
                <w:rFonts w:eastAsia="Times New Roman" w:cs="Times New Roman"/>
                <w:color w:val="000000"/>
                <w:sz w:val="22"/>
                <w:szCs w:val="22"/>
              </w:rPr>
              <w:t>12</w:t>
            </w:r>
          </w:p>
        </w:tc>
        <w:tc>
          <w:tcPr>
            <w:tcW w:w="1028" w:type="pct"/>
            <w:tcBorders>
              <w:top w:val="single" w:sz="4" w:space="0" w:color="auto"/>
              <w:left w:val="single" w:sz="24" w:space="0" w:color="auto"/>
              <w:bottom w:val="single" w:sz="24" w:space="0" w:color="auto"/>
              <w:right w:val="single" w:sz="24" w:space="0" w:color="auto"/>
            </w:tcBorders>
            <w:shd w:val="clear" w:color="auto" w:fill="auto"/>
            <w:noWrap/>
            <w:vAlign w:val="center"/>
          </w:tcPr>
          <w:p w14:paraId="56F8C51F" w14:textId="373DAD55" w:rsidR="001E5D4F" w:rsidRPr="006A5B4F" w:rsidRDefault="00A024DC" w:rsidP="00B3356D">
            <w:pPr>
              <w:jc w:val="center"/>
              <w:rPr>
                <w:rFonts w:cs="Times New Roman"/>
                <w:color w:val="000000"/>
                <w:sz w:val="22"/>
                <w:szCs w:val="22"/>
              </w:rPr>
            </w:pPr>
            <w:r>
              <w:rPr>
                <w:rFonts w:cs="Times New Roman"/>
                <w:color w:val="000000"/>
                <w:sz w:val="22"/>
                <w:szCs w:val="22"/>
              </w:rPr>
              <w:t>2.1560</w:t>
            </w:r>
          </w:p>
        </w:tc>
        <w:tc>
          <w:tcPr>
            <w:tcW w:w="1258" w:type="pct"/>
            <w:tcBorders>
              <w:top w:val="single" w:sz="4" w:space="0" w:color="auto"/>
              <w:left w:val="single" w:sz="24" w:space="0" w:color="auto"/>
              <w:bottom w:val="single" w:sz="24" w:space="0" w:color="auto"/>
              <w:right w:val="single" w:sz="24" w:space="0" w:color="auto"/>
            </w:tcBorders>
            <w:shd w:val="clear" w:color="auto" w:fill="auto"/>
            <w:noWrap/>
            <w:vAlign w:val="center"/>
          </w:tcPr>
          <w:p w14:paraId="20AF1A85" w14:textId="33CED721" w:rsidR="001E5D4F" w:rsidRPr="006A5B4F" w:rsidRDefault="00A024DC" w:rsidP="00B3356D">
            <w:pPr>
              <w:jc w:val="center"/>
              <w:rPr>
                <w:rFonts w:cs="Times New Roman"/>
                <w:color w:val="000000"/>
                <w:sz w:val="22"/>
                <w:szCs w:val="22"/>
              </w:rPr>
            </w:pPr>
            <w:r>
              <w:rPr>
                <w:rFonts w:cs="Times New Roman"/>
                <w:color w:val="000000"/>
                <w:sz w:val="22"/>
                <w:szCs w:val="22"/>
              </w:rPr>
              <w:t>9.6293</w:t>
            </w:r>
          </w:p>
        </w:tc>
        <w:tc>
          <w:tcPr>
            <w:tcW w:w="1060" w:type="pct"/>
            <w:tcBorders>
              <w:top w:val="single" w:sz="4" w:space="0" w:color="auto"/>
              <w:left w:val="single" w:sz="24" w:space="0" w:color="auto"/>
              <w:bottom w:val="single" w:sz="24" w:space="0" w:color="auto"/>
              <w:right w:val="single" w:sz="24" w:space="0" w:color="auto"/>
            </w:tcBorders>
            <w:shd w:val="clear" w:color="auto" w:fill="auto"/>
            <w:noWrap/>
            <w:vAlign w:val="center"/>
          </w:tcPr>
          <w:p w14:paraId="78991523" w14:textId="6101D4C4" w:rsidR="001E5D4F" w:rsidRPr="006A5B4F" w:rsidRDefault="00A024DC" w:rsidP="00B3356D">
            <w:pPr>
              <w:jc w:val="center"/>
              <w:rPr>
                <w:rFonts w:cs="Times New Roman"/>
                <w:color w:val="000000"/>
                <w:sz w:val="22"/>
                <w:szCs w:val="22"/>
              </w:rPr>
            </w:pPr>
            <w:r>
              <w:rPr>
                <w:rFonts w:cs="Times New Roman"/>
                <w:color w:val="000000"/>
                <w:sz w:val="22"/>
                <w:szCs w:val="22"/>
              </w:rPr>
              <w:t>21.7687</w:t>
            </w:r>
          </w:p>
        </w:tc>
      </w:tr>
    </w:tbl>
    <w:p w14:paraId="060A684C" w14:textId="77777777" w:rsidR="001E5D4F" w:rsidRDefault="001E5D4F" w:rsidP="001E5D4F">
      <w:pPr>
        <w:rPr>
          <w:lang w:eastAsia="ko-KR"/>
        </w:rPr>
      </w:pPr>
    </w:p>
    <w:p w14:paraId="584FDA37" w14:textId="4FBC5A33" w:rsidR="001E5D4F" w:rsidRDefault="001E5D4F" w:rsidP="001E5D4F">
      <w:pPr>
        <w:pStyle w:val="AllParagraph"/>
        <w:rPr>
          <w:lang w:eastAsia="ko-KR"/>
        </w:rPr>
      </w:pPr>
      <w:r>
        <w:rPr>
          <w:lang w:eastAsia="ko-KR"/>
        </w:rPr>
        <w:lastRenderedPageBreak/>
        <w:t xml:space="preserve">Additionally, the integrator effect on the speed control was recorded and is plotted in Figure </w:t>
      </w:r>
      <w:r w:rsidR="00EF4007">
        <w:rPr>
          <w:lang w:eastAsia="ko-KR"/>
        </w:rPr>
        <w:t>51</w:t>
      </w:r>
      <w:r>
        <w:rPr>
          <w:lang w:eastAsia="ko-KR"/>
        </w:rPr>
        <w:t xml:space="preserve">.  </w:t>
      </w:r>
      <w:r w:rsidR="00EF4007">
        <w:rPr>
          <w:lang w:eastAsia="ko-KR"/>
        </w:rPr>
        <w:t xml:space="preserve">The </w:t>
      </w:r>
      <w:r>
        <w:rPr>
          <w:lang w:eastAsia="ko-KR"/>
        </w:rPr>
        <w:t xml:space="preserve">integrator effect </w:t>
      </w:r>
      <w:r w:rsidR="00EF4007">
        <w:rPr>
          <w:lang w:eastAsia="ko-KR"/>
        </w:rPr>
        <w:t xml:space="preserve">followed the consistent </w:t>
      </w:r>
      <w:r>
        <w:rPr>
          <w:lang w:eastAsia="ko-KR"/>
        </w:rPr>
        <w:t xml:space="preserve">trend of reducing the effect of the integrator with the same configuration.  With the linear thrust model </w:t>
      </w:r>
      <w:r w:rsidR="00EF4007">
        <w:rPr>
          <w:lang w:eastAsia="ko-KR"/>
        </w:rPr>
        <w:t>and non-linear thrust model approximations as the basis, respectively</w:t>
      </w:r>
      <w:r>
        <w:rPr>
          <w:lang w:eastAsia="ko-KR"/>
        </w:rPr>
        <w:t xml:space="preserve">, the integrator effect is </w:t>
      </w:r>
      <w:r w:rsidR="00EF4007">
        <w:rPr>
          <w:lang w:eastAsia="ko-KR"/>
        </w:rPr>
        <w:t>decreased with</w:t>
      </w:r>
      <w:r>
        <w:rPr>
          <w:lang w:eastAsia="ko-KR"/>
        </w:rPr>
        <w:t xml:space="preserve"> the</w:t>
      </w:r>
      <w:r w:rsidR="00EF4007">
        <w:rPr>
          <w:lang w:eastAsia="ko-KR"/>
        </w:rPr>
        <w:t xml:space="preserve"> inclusion of</w:t>
      </w:r>
      <w:r>
        <w:rPr>
          <w:lang w:eastAsia="ko-KR"/>
        </w:rPr>
        <w:t xml:space="preserve"> feed-forward</w:t>
      </w:r>
      <w:r w:rsidR="00EF4007">
        <w:rPr>
          <w:lang w:eastAsia="ko-KR"/>
        </w:rPr>
        <w:t xml:space="preserve"> compensation</w:t>
      </w:r>
      <w:r>
        <w:rPr>
          <w:lang w:eastAsia="ko-KR"/>
        </w:rPr>
        <w:t>.  While, the non-linear thrust model demonstrates the same behavior as previous tests with the integrator effect being reduced by the feed-forward compensation.</w:t>
      </w:r>
    </w:p>
    <w:p w14:paraId="0A734913" w14:textId="34C0F11A" w:rsidR="001E5D4F" w:rsidRDefault="00EF4007" w:rsidP="001E5D4F">
      <w:pPr>
        <w:pStyle w:val="Image"/>
      </w:pPr>
      <w:r>
        <w:rPr>
          <w:lang w:eastAsia="en-US"/>
          <w14:shadow w14:blurRad="0" w14:dist="0" w14:dir="0" w14:sx="0" w14:sy="0" w14:kx="0" w14:ky="0" w14:algn="none">
            <w14:srgbClr w14:val="000000"/>
          </w14:shadow>
          <w14:textOutline w14:w="0" w14:cap="rnd" w14:cmpd="sng" w14:algn="ctr">
            <w14:noFill/>
            <w14:prstDash w14:val="solid"/>
            <w14:bevel/>
          </w14:textOutline>
        </w:rPr>
        <w:drawing>
          <wp:inline distT="0" distB="0" distL="0" distR="0" wp14:anchorId="68EE47DD" wp14:editId="07A2FE6D">
            <wp:extent cx="4550735" cy="3554208"/>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xp_speed_coupled_surge_high.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51321" cy="3554666"/>
                    </a:xfrm>
                    <a:prstGeom prst="rect">
                      <a:avLst/>
                    </a:prstGeom>
                  </pic:spPr>
                </pic:pic>
              </a:graphicData>
            </a:graphic>
          </wp:inline>
        </w:drawing>
      </w:r>
    </w:p>
    <w:p w14:paraId="1132B1DD" w14:textId="35CEC8A7" w:rsidR="00936714" w:rsidRPr="00BF0711" w:rsidRDefault="001E5D4F" w:rsidP="00B3356D">
      <w:pPr>
        <w:pStyle w:val="FigureTitle"/>
      </w:pPr>
      <w:bookmarkStart w:id="152" w:name="_Toc514246848"/>
      <w:r>
        <w:rPr>
          <w:lang w:eastAsia="ko-KR"/>
        </w:rPr>
        <w:t>Optimized Experimental System Response—Low Speed Turn - Compensation—Integrator Effort Comparison</w:t>
      </w:r>
      <w:bookmarkEnd w:id="152"/>
    </w:p>
    <w:p w14:paraId="4B1C0924" w14:textId="56D72241" w:rsidR="009537FC" w:rsidRDefault="009537FC" w:rsidP="007401DD">
      <w:pPr>
        <w:pStyle w:val="Heading2"/>
      </w:pPr>
      <w:bookmarkStart w:id="153" w:name="_Toc511036666"/>
      <w:bookmarkStart w:id="154" w:name="_Toc514246791"/>
      <w:r w:rsidRPr="007401DD">
        <w:t>experimental SUMMARY</w:t>
      </w:r>
      <w:bookmarkEnd w:id="153"/>
      <w:bookmarkEnd w:id="154"/>
    </w:p>
    <w:p w14:paraId="22D2E366" w14:textId="7A8782E8" w:rsidR="00B3356D" w:rsidRDefault="00B3356D" w:rsidP="00B3356D">
      <w:pPr>
        <w:pStyle w:val="AllParagraph"/>
      </w:pPr>
      <w:r>
        <w:t>From the experimental testing, we are able to draw conclusions and observations that are critical to the real-world application of these controllers in this specific application. Here are some of those conclusions:</w:t>
      </w:r>
    </w:p>
    <w:p w14:paraId="0F6A8F55" w14:textId="04CA54FF" w:rsidR="00B3356D" w:rsidRDefault="00B3356D" w:rsidP="007831DE">
      <w:pPr>
        <w:pStyle w:val="ListNumber"/>
        <w:numPr>
          <w:ilvl w:val="0"/>
          <w:numId w:val="29"/>
        </w:numPr>
      </w:pPr>
      <w:r>
        <w:lastRenderedPageBreak/>
        <w:t xml:space="preserve">Heading control and tuned response was near identical for the linear and non-linear thrust model approximations. </w:t>
      </w:r>
    </w:p>
    <w:p w14:paraId="06096A1A" w14:textId="432DD6A1" w:rsidR="00B3356D" w:rsidRDefault="00B3356D" w:rsidP="00761258">
      <w:pPr>
        <w:pStyle w:val="ListNumber"/>
      </w:pPr>
      <w:r>
        <w:t>Speed control demonstrated difficulty in maintain steady state around the low speed set-point of 0.25 [m/s].  This may be attributed to the following factors:</w:t>
      </w:r>
    </w:p>
    <w:p w14:paraId="0E69B5A0" w14:textId="5BEF0A76" w:rsidR="00B3356D" w:rsidRDefault="00B3356D" w:rsidP="00761258">
      <w:pPr>
        <w:pStyle w:val="ListNumber"/>
      </w:pPr>
      <w:r>
        <w:t>Sensitivity at low speed to external forces and motions generated from environmental factors, e.g., winds and currents, and the resulting forces.</w:t>
      </w:r>
    </w:p>
    <w:p w14:paraId="57A390ED" w14:textId="5FBFA6CF" w:rsidR="00B3356D" w:rsidRDefault="00B3356D" w:rsidP="00761258">
      <w:pPr>
        <w:pStyle w:val="ListNumber"/>
      </w:pPr>
      <w:r>
        <w:t>Overcoming dead-band issues near zero velocity and the ability to generate small changes in thrust for velocity control.</w:t>
      </w:r>
    </w:p>
    <w:p w14:paraId="566F4623" w14:textId="0BA98C52" w:rsidR="00B3356D" w:rsidRDefault="00B3356D" w:rsidP="00761258">
      <w:pPr>
        <w:pStyle w:val="ListNumber"/>
      </w:pPr>
      <w:r>
        <w:t xml:space="preserve">Sensor accuracy from IMU for accurate velocity inputs around the datum. </w:t>
      </w:r>
    </w:p>
    <w:p w14:paraId="32382018" w14:textId="4A7B69A7" w:rsidR="00B3356D" w:rsidRDefault="00047035" w:rsidP="00761258">
      <w:pPr>
        <w:pStyle w:val="ListNumber"/>
      </w:pPr>
      <w:r>
        <w:t xml:space="preserve">Feed forward compensation benefitted the system at the high speed region providing decreases in rise time but usually with the trade of increases in overshoot for similar tuning requirements. </w:t>
      </w:r>
    </w:p>
    <w:p w14:paraId="7B9107E7" w14:textId="4E8916B9" w:rsidR="00047035" w:rsidRDefault="00047035" w:rsidP="00761258">
      <w:pPr>
        <w:pStyle w:val="ListNumber"/>
      </w:pPr>
      <w:r>
        <w:t xml:space="preserve">Feed forward, with the exception of the low-speed turn, minimized the effect of the integrator portion of the speed controller. </w:t>
      </w:r>
    </w:p>
    <w:p w14:paraId="2E33F87C" w14:textId="0156D4B1" w:rsidR="00B3356D" w:rsidRDefault="00047035" w:rsidP="00761258">
      <w:pPr>
        <w:pStyle w:val="ListNumber"/>
      </w:pPr>
      <w:r>
        <w:t xml:space="preserve">The system conducted high-speed and low-speed turns efficiently with regards to the heading control. </w:t>
      </w:r>
    </w:p>
    <w:p w14:paraId="12417A3F" w14:textId="6A1C9AA8" w:rsidR="00047035" w:rsidRDefault="00047035" w:rsidP="00761258">
      <w:pPr>
        <w:pStyle w:val="ListNumber"/>
      </w:pPr>
      <w:r>
        <w:t xml:space="preserve">Low-speed turns caused surging in the velocity at least partially due to the physics of having non-directional thrusters to generate any turn and not having any other control surface to generate the moments required. </w:t>
      </w:r>
    </w:p>
    <w:p w14:paraId="6666024F" w14:textId="6579F2BF" w:rsidR="00047035" w:rsidRDefault="00047035" w:rsidP="00761258">
      <w:pPr>
        <w:pStyle w:val="ListNumber"/>
      </w:pPr>
      <w:r>
        <w:t xml:space="preserve">High-speed turns produced more efficient speed consistency through the turn but had the reverse effect of losing, vice gaining, speed through turns. </w:t>
      </w:r>
    </w:p>
    <w:p w14:paraId="0D9778AF" w14:textId="015B40B2" w:rsidR="009537FC" w:rsidRDefault="00B3356D" w:rsidP="00562703">
      <w:pPr>
        <w:pStyle w:val="AllParagraph"/>
        <w:rPr>
          <w:b/>
        </w:rPr>
      </w:pPr>
      <w:r>
        <w:t xml:space="preserve">Overall, the </w:t>
      </w:r>
      <w:r w:rsidR="00047035">
        <w:t xml:space="preserve">experimental results provided vital feedback for the implementation of these controllers into the KF-USV.  It allowed for analysis of the controllers similar to the simulation but that also included uncontrollable and varied external forces effecting results. Further conclusions and discussions will compare these results to the simulation. </w:t>
      </w:r>
      <w:r>
        <w:t xml:space="preserve"> </w:t>
      </w:r>
    </w:p>
    <w:p w14:paraId="266642E7" w14:textId="0BBEE783" w:rsidR="000009C6" w:rsidRDefault="000009C6" w:rsidP="000009C6">
      <w:pPr>
        <w:pStyle w:val="BlankPage"/>
        <w:rPr>
          <w:sz w:val="28"/>
        </w:rPr>
      </w:pPr>
      <w:bookmarkStart w:id="155" w:name="_Toc511036667"/>
      <w:r>
        <w:lastRenderedPageBreak/>
        <w:t>THIS PAGE INTENTIONALLY LEFT BLANK</w:t>
      </w:r>
      <w:r>
        <w:br w:type="page"/>
      </w:r>
    </w:p>
    <w:p w14:paraId="06FD8A73" w14:textId="51061B3C" w:rsidR="009537FC" w:rsidRDefault="009537FC" w:rsidP="007831DE">
      <w:pPr>
        <w:pStyle w:val="Heading1"/>
        <w:numPr>
          <w:ilvl w:val="0"/>
          <w:numId w:val="1"/>
        </w:numPr>
      </w:pPr>
      <w:bookmarkStart w:id="156" w:name="_Toc514246792"/>
      <w:r>
        <w:lastRenderedPageBreak/>
        <w:t>CONCLUSION(S)</w:t>
      </w:r>
      <w:bookmarkEnd w:id="155"/>
      <w:bookmarkEnd w:id="156"/>
    </w:p>
    <w:p w14:paraId="724FA403" w14:textId="73809366" w:rsidR="008002DF" w:rsidRDefault="008002DF" w:rsidP="008002DF"/>
    <w:p w14:paraId="690C69FE" w14:textId="77777777" w:rsidR="008002DF" w:rsidRDefault="008002DF" w:rsidP="008002DF">
      <w:pPr>
        <w:pStyle w:val="AllParagraph"/>
      </w:pPr>
      <w:r>
        <w:t>The fundamental basis of this research was to test how a low-level controller benefits with leveraged knowledge of the model applied to a small USV’s heading and speed control.  This was done by developing simple decoupled models for speed (surge) and heading (yaw) applying a PID controller for feedback control for each motion.  Then used concepts and theory related to command-compensated control and thruster model selection importance to develop control techniques for comparison.  These were implemented through:</w:t>
      </w:r>
    </w:p>
    <w:p w14:paraId="26A39A61" w14:textId="3FA20B3B" w:rsidR="008002DF" w:rsidRDefault="008002DF" w:rsidP="007831DE">
      <w:pPr>
        <w:pStyle w:val="ListNumber"/>
        <w:numPr>
          <w:ilvl w:val="0"/>
          <w:numId w:val="30"/>
        </w:numPr>
      </w:pPr>
      <w:r>
        <w:t xml:space="preserve">The use of a feed-forward term (command-compensated) for speed control based on an estimated relationship between commanded speed and thrust force requirements. </w:t>
      </w:r>
    </w:p>
    <w:p w14:paraId="65E51369" w14:textId="6422EC65" w:rsidR="008002DF" w:rsidRDefault="00F42B30" w:rsidP="007831DE">
      <w:pPr>
        <w:pStyle w:val="ListNumber"/>
        <w:numPr>
          <w:ilvl w:val="0"/>
          <w:numId w:val="30"/>
        </w:numPr>
      </w:pPr>
      <w:r>
        <w:t xml:space="preserve">The use of an improved non-linear </w:t>
      </w:r>
      <w:r w:rsidR="008002DF">
        <w:t xml:space="preserve">thruster model based on previous experimentation </w:t>
      </w:r>
      <w:r>
        <w:t>relating</w:t>
      </w:r>
      <w:r w:rsidR="008002DF">
        <w:t xml:space="preserve"> thrust f</w:t>
      </w:r>
      <w:r>
        <w:t xml:space="preserve">orce generated by the KF-USV to motor commands in comparison to a linearly developed relationship based on max thrust generation over motor command range. </w:t>
      </w:r>
    </w:p>
    <w:p w14:paraId="6C16F8FE" w14:textId="77777777" w:rsidR="00F42B30" w:rsidRDefault="00F42B30" w:rsidP="00F42B30">
      <w:pPr>
        <w:pStyle w:val="AllParagraph"/>
      </w:pPr>
      <w:r>
        <w:t>These individual techniques have known effects on similar systems but this research was conducted in order to attempt to answer the following:</w:t>
      </w:r>
    </w:p>
    <w:p w14:paraId="2AD3D395" w14:textId="520F38DC" w:rsidR="00F42B30" w:rsidRDefault="00F42B30" w:rsidP="007831DE">
      <w:pPr>
        <w:pStyle w:val="ListNumber"/>
        <w:numPr>
          <w:ilvl w:val="0"/>
          <w:numId w:val="31"/>
        </w:numPr>
      </w:pPr>
      <w:r>
        <w:t>Objectively evaluate the advantages of the inclusion of these controller techniques to the overall response in specified tests.</w:t>
      </w:r>
    </w:p>
    <w:p w14:paraId="2D0535B7" w14:textId="7D8504B1" w:rsidR="00F42B30" w:rsidRPr="008002DF" w:rsidRDefault="00F42B30" w:rsidP="007831DE">
      <w:pPr>
        <w:pStyle w:val="ListNumber"/>
        <w:numPr>
          <w:ilvl w:val="0"/>
          <w:numId w:val="31"/>
        </w:numPr>
      </w:pPr>
      <w:r>
        <w:t xml:space="preserve">Objectively and subjectively make observations on the trade-offs on the effort required to develop model base controller techniques versus the real outcomes of their implementation. </w:t>
      </w:r>
    </w:p>
    <w:p w14:paraId="47B50C15" w14:textId="2602E8C0" w:rsidR="009537FC" w:rsidRDefault="009537FC" w:rsidP="007401DD">
      <w:pPr>
        <w:pStyle w:val="Heading2"/>
      </w:pPr>
      <w:bookmarkStart w:id="157" w:name="_Toc511036668"/>
      <w:bookmarkStart w:id="158" w:name="_Toc514246793"/>
      <w:r w:rsidRPr="007401DD">
        <w:t>simulation and experimental comparison</w:t>
      </w:r>
      <w:bookmarkEnd w:id="157"/>
      <w:bookmarkEnd w:id="158"/>
    </w:p>
    <w:p w14:paraId="58A7C1AD" w14:textId="76CBA5E6" w:rsidR="00047035" w:rsidRDefault="00F42B30" w:rsidP="00047035">
      <w:pPr>
        <w:pStyle w:val="AllParagraph"/>
      </w:pPr>
      <w:r>
        <w:t xml:space="preserve">The approach of this research </w:t>
      </w:r>
      <w:r w:rsidR="00562703">
        <w:t xml:space="preserve">involved </w:t>
      </w:r>
      <w:r>
        <w:t xml:space="preserve">establishing a numerical baseline to the </w:t>
      </w:r>
      <w:r w:rsidR="00562703">
        <w:t xml:space="preserve">decoupled motions and the effects of the individual controller techniques in simulation and </w:t>
      </w:r>
      <w:r w:rsidR="00562703">
        <w:lastRenderedPageBreak/>
        <w:t>then to conduct experimental testing for comparison.  Chapters 3 &amp; 4 documented in the results of the controller techniques across the array of test cases in their respective testing domain.  The following observations are highlighted to establish differences that are of particular concern to future controller development and basis for later improvements:</w:t>
      </w:r>
    </w:p>
    <w:p w14:paraId="5E2A0CB3" w14:textId="040BCBCF" w:rsidR="00562703" w:rsidRDefault="00562703" w:rsidP="007831DE">
      <w:pPr>
        <w:pStyle w:val="ListNumber"/>
        <w:numPr>
          <w:ilvl w:val="0"/>
          <w:numId w:val="32"/>
        </w:numPr>
      </w:pPr>
      <w:r>
        <w:t>Simulation-based controllers for speed and heading control, when tuned, resulted in gain constants that are very similar for both speed regions.  This implies that one controller can be tuned and effective over the entire speed domain.  In contrasts, gain constants varied significantly for the experimental controllers when implemented implying that gain scheduling could be a useful real-world technique for effective control.</w:t>
      </w:r>
    </w:p>
    <w:p w14:paraId="3CFEF12A" w14:textId="7FC18B95" w:rsidR="00745A63" w:rsidRDefault="00745A63" w:rsidP="007831DE">
      <w:pPr>
        <w:pStyle w:val="ListNumber"/>
        <w:numPr>
          <w:ilvl w:val="0"/>
          <w:numId w:val="32"/>
        </w:numPr>
      </w:pPr>
      <w:r>
        <w:t>Simulation and experimental results varied significantly in the low-speed region where the numerical model does not deal with the physical and inherent difficulties of executing low-speed maneuvers against environmental factors, variation in sensor information, and differentiating small motor commands.</w:t>
      </w:r>
    </w:p>
    <w:p w14:paraId="6C74EEE4" w14:textId="65EF0ED4" w:rsidR="00A32BCB" w:rsidRDefault="00745A63" w:rsidP="007831DE">
      <w:pPr>
        <w:pStyle w:val="ListNumber"/>
        <w:numPr>
          <w:ilvl w:val="0"/>
          <w:numId w:val="32"/>
        </w:numPr>
      </w:pPr>
      <w:r>
        <w:t xml:space="preserve">Experimental results have significantly slower rise and settling times when compared to simulation which can be attributed to an imperfect drag and hydrodynamic model for the KF-USV and latency issues with the feedback </w:t>
      </w:r>
      <w:r w:rsidR="00A32BCB">
        <w:t xml:space="preserve">control. The latency issues derive from the </w:t>
      </w:r>
      <w:r>
        <w:t xml:space="preserve">communication chain </w:t>
      </w:r>
      <w:r w:rsidR="00A32BCB">
        <w:t>of</w:t>
      </w:r>
      <w:r>
        <w:t xml:space="preserve"> sen</w:t>
      </w:r>
      <w:r w:rsidR="00A32BCB">
        <w:t xml:space="preserve">sor information received </w:t>
      </w:r>
      <w:r>
        <w:t xml:space="preserve">via network to </w:t>
      </w:r>
      <w:r w:rsidR="00A32BCB">
        <w:t>the computer</w:t>
      </w:r>
      <w:r>
        <w:t>, computational processing</w:t>
      </w:r>
      <w:r w:rsidR="00A32BCB">
        <w:t xml:space="preserve"> of the controller</w:t>
      </w:r>
      <w:r>
        <w:t>, publishing of command to KF-USV</w:t>
      </w:r>
      <w:r w:rsidR="00A32BCB">
        <w:t xml:space="preserve">, and translation of command to physical output. </w:t>
      </w:r>
    </w:p>
    <w:p w14:paraId="1F18C890" w14:textId="5A6C9FCD" w:rsidR="00A32BCB" w:rsidRDefault="00A32BCB" w:rsidP="007831DE">
      <w:pPr>
        <w:pStyle w:val="ListNumber"/>
        <w:numPr>
          <w:ilvl w:val="0"/>
          <w:numId w:val="32"/>
        </w:numPr>
      </w:pPr>
      <w:r>
        <w:t xml:space="preserve">There were significantly less experimental results based on time and resources than the magnitude of simulation trials and tests conducted. This could result in the ability to correlate trends in results between the two domains for common test cases.  </w:t>
      </w:r>
    </w:p>
    <w:p w14:paraId="143B7190" w14:textId="62F40C7C" w:rsidR="00A32BCB" w:rsidRPr="00047035" w:rsidRDefault="00A32BCB" w:rsidP="007831DE">
      <w:pPr>
        <w:pStyle w:val="ListNumber"/>
        <w:numPr>
          <w:ilvl w:val="0"/>
          <w:numId w:val="32"/>
        </w:numPr>
      </w:pPr>
      <w:r>
        <w:t xml:space="preserve">There is a lack of quantifiable tuning requirements for a comparison in the simulation and experimental domains. This inability to conduct a robust or </w:t>
      </w:r>
      <w:r>
        <w:lastRenderedPageBreak/>
        <w:t xml:space="preserve">methodical tuning system, as was done simulation, does not allow a metric to compare the tuning of the </w:t>
      </w:r>
    </w:p>
    <w:p w14:paraId="079D6536" w14:textId="29C7B44E" w:rsidR="009537FC" w:rsidRDefault="00A32BCB" w:rsidP="007401DD">
      <w:pPr>
        <w:pStyle w:val="Heading2"/>
      </w:pPr>
      <w:bookmarkStart w:id="159" w:name="_Toc514246794"/>
      <w:r>
        <w:t>controller technique benefits analysis</w:t>
      </w:r>
      <w:bookmarkEnd w:id="159"/>
    </w:p>
    <w:p w14:paraId="62812606" w14:textId="7BCDCC10" w:rsidR="00A32BCB" w:rsidRDefault="00A32BCB" w:rsidP="00A32BCB">
      <w:pPr>
        <w:pStyle w:val="AllParagraph"/>
      </w:pPr>
      <w:r>
        <w:t>Despite the differences in the simulation and experimental results, there was still enough testing between the two to establish a basis for making conclusions for the benefits of utilizing model-based knowledge to improve low-level controllers.  The following are conclusions based on the questions and intent of this research:</w:t>
      </w:r>
    </w:p>
    <w:p w14:paraId="211A774D" w14:textId="3414FDFF" w:rsidR="00A32BCB" w:rsidRDefault="00A32BCB" w:rsidP="007831DE">
      <w:pPr>
        <w:pStyle w:val="ListNumber"/>
        <w:numPr>
          <w:ilvl w:val="0"/>
          <w:numId w:val="33"/>
        </w:numPr>
      </w:pPr>
      <w:r>
        <w:t xml:space="preserve">The utilization of a non-linear thrust model in this particular application to improve the speed and/or heading control </w:t>
      </w:r>
      <w:r w:rsidR="00761258">
        <w:t xml:space="preserve">is of negligible improvement.  Therefore, time could be saved in robust testing of mapping specific thrust outputs over a range of motor commands to simply calculating a maximum thrust and linearly approximating. </w:t>
      </w:r>
    </w:p>
    <w:p w14:paraId="1D33A9DE" w14:textId="05ABC89B" w:rsidR="00761258" w:rsidRDefault="00761258" w:rsidP="007831DE">
      <w:pPr>
        <w:pStyle w:val="ListNumber"/>
        <w:numPr>
          <w:ilvl w:val="0"/>
          <w:numId w:val="33"/>
        </w:numPr>
      </w:pPr>
      <w:r>
        <w:t xml:space="preserve">The utilization of a command-compensated term in the form of a feed-forward relationship between commanded speed and thrust force was beneficial enough to overall performance.  It consistently decreased rise time and was specifically advantageous in the high-speed region of performance. It also provided observable benefits to maintain speed through the low and high speed terms for the coupled dynamics. Albeit, it often increased overshoot in the step response so that should be a consideration based on application. </w:t>
      </w:r>
    </w:p>
    <w:p w14:paraId="2A3BA1D9" w14:textId="47782F2B" w:rsidR="00761258" w:rsidRDefault="00761258" w:rsidP="007831DE">
      <w:pPr>
        <w:pStyle w:val="ListNumber"/>
        <w:numPr>
          <w:ilvl w:val="0"/>
          <w:numId w:val="33"/>
        </w:numPr>
      </w:pPr>
      <w:r>
        <w:t xml:space="preserve">Overall tuning requirements of these controller techniques in simulation and experimentally </w:t>
      </w:r>
      <w:r>
        <w:t xml:space="preserve">to obtain optimized results </w:t>
      </w:r>
      <w:r>
        <w:t xml:space="preserve">was negligible in this authors opinion.  Both systems tuned with similar effort and therefore do not decrease the work requirement associated with controller implementation. </w:t>
      </w:r>
    </w:p>
    <w:p w14:paraId="68B671CA" w14:textId="77777777" w:rsidR="00761258" w:rsidRPr="00A32BCB" w:rsidRDefault="00761258" w:rsidP="00761258">
      <w:pPr>
        <w:pStyle w:val="AllParagraph"/>
      </w:pPr>
    </w:p>
    <w:p w14:paraId="3C408B74" w14:textId="77777777" w:rsidR="009537FC" w:rsidRPr="007401DD" w:rsidRDefault="009537FC" w:rsidP="007401DD">
      <w:pPr>
        <w:pStyle w:val="Heading2"/>
      </w:pPr>
      <w:bookmarkStart w:id="160" w:name="_Toc511036670"/>
      <w:bookmarkStart w:id="161" w:name="_Toc514246795"/>
      <w:r w:rsidRPr="007401DD">
        <w:lastRenderedPageBreak/>
        <w:t>proposal for future studies</w:t>
      </w:r>
      <w:bookmarkEnd w:id="160"/>
      <w:bookmarkEnd w:id="161"/>
    </w:p>
    <w:p w14:paraId="1245291C" w14:textId="77777777" w:rsidR="00761258" w:rsidRDefault="00761258" w:rsidP="00761258">
      <w:pPr>
        <w:pStyle w:val="AllParagraph"/>
      </w:pPr>
      <w:r>
        <w:t>Future work for this study would include:</w:t>
      </w:r>
    </w:p>
    <w:p w14:paraId="0EBF206A" w14:textId="17142E5D" w:rsidR="009537FC" w:rsidRDefault="00761258" w:rsidP="007831DE">
      <w:pPr>
        <w:pStyle w:val="ListNumber"/>
        <w:numPr>
          <w:ilvl w:val="0"/>
          <w:numId w:val="34"/>
        </w:numPr>
      </w:pPr>
      <w:r>
        <w:t xml:space="preserve">Developing a more accurate speed and thrust relationship to increase the benefits achieved from the feed-forward compensation. </w:t>
      </w:r>
    </w:p>
    <w:p w14:paraId="7C781860" w14:textId="0B7CD8CD" w:rsidR="00761258" w:rsidRDefault="00912435" w:rsidP="007831DE">
      <w:pPr>
        <w:pStyle w:val="ListNumber"/>
        <w:numPr>
          <w:ilvl w:val="0"/>
          <w:numId w:val="34"/>
        </w:numPr>
      </w:pPr>
      <w:r>
        <w:t xml:space="preserve">Investigating other controller techniques such as L1 and/or model-reference adaptive controllers (MRAC) and conducting similar comparison studies. </w:t>
      </w:r>
    </w:p>
    <w:p w14:paraId="4F95EED0" w14:textId="7E2855D3" w:rsidR="00912435" w:rsidRDefault="00912435" w:rsidP="007831DE">
      <w:pPr>
        <w:pStyle w:val="ListNumber"/>
        <w:numPr>
          <w:ilvl w:val="0"/>
          <w:numId w:val="34"/>
        </w:numPr>
      </w:pPr>
      <w:r>
        <w:t xml:space="preserve">Conduct tank testing of the KF-USV and identify hydrodynamic properties and coefficients to improve the model and therefore improve the accuracy of comparing results from simulation to experimental. </w:t>
      </w:r>
    </w:p>
    <w:p w14:paraId="6C7174C3" w14:textId="77777777" w:rsidR="00912435" w:rsidRDefault="00912435" w:rsidP="00912435">
      <w:pPr>
        <w:pStyle w:val="ListNumber"/>
        <w:numPr>
          <w:ilvl w:val="0"/>
          <w:numId w:val="0"/>
        </w:numPr>
        <w:ind w:left="1440" w:hanging="360"/>
      </w:pPr>
      <w:bookmarkStart w:id="162" w:name="_GoBack"/>
      <w:bookmarkEnd w:id="162"/>
    </w:p>
    <w:p w14:paraId="418554AB" w14:textId="77777777" w:rsidR="009537FC" w:rsidRDefault="009537FC">
      <w:pPr>
        <w:rPr>
          <w:rFonts w:eastAsia="Times New Roman" w:cs="Times New Roman"/>
          <w:b/>
          <w:sz w:val="28"/>
        </w:rPr>
      </w:pPr>
      <w:r>
        <w:br w:type="page"/>
      </w:r>
    </w:p>
    <w:p w14:paraId="18E4AB56" w14:textId="77777777" w:rsidR="009537FC" w:rsidRDefault="009537FC" w:rsidP="009537FC">
      <w:pPr>
        <w:pStyle w:val="CoverPagesHeading"/>
      </w:pPr>
    </w:p>
    <w:bookmarkEnd w:id="0"/>
    <w:bookmarkEnd w:id="1"/>
    <w:bookmarkEnd w:id="2"/>
    <w:p w14:paraId="3FD8485B" w14:textId="32CAE51F" w:rsidR="00EB056A" w:rsidRPr="002B76CB" w:rsidRDefault="00EB056A" w:rsidP="00D61E59">
      <w:pPr>
        <w:pStyle w:val="BlankPage"/>
      </w:pPr>
      <w:r w:rsidRPr="002B76CB">
        <w:t>THIS PAGE INTENTIONALLY LEFT BLANK</w:t>
      </w:r>
    </w:p>
    <w:p w14:paraId="6F8ADAA9" w14:textId="14D91E36" w:rsidR="00230100" w:rsidRPr="00230100" w:rsidRDefault="00EB056A" w:rsidP="00074780">
      <w:pPr>
        <w:pStyle w:val="Heading1"/>
        <w:numPr>
          <w:ilvl w:val="0"/>
          <w:numId w:val="0"/>
        </w:numPr>
      </w:pPr>
      <w:bookmarkStart w:id="163" w:name="_Toc408401064"/>
      <w:bookmarkStart w:id="164" w:name="_Toc422821087"/>
      <w:bookmarkStart w:id="165" w:name="_Toc514246796"/>
      <w:r w:rsidRPr="002B76CB">
        <w:lastRenderedPageBreak/>
        <w:t xml:space="preserve">List of </w:t>
      </w:r>
      <w:commentRangeStart w:id="166"/>
      <w:r w:rsidRPr="002B76CB">
        <w:t>References</w:t>
      </w:r>
      <w:bookmarkEnd w:id="3"/>
      <w:bookmarkEnd w:id="4"/>
      <w:bookmarkEnd w:id="163"/>
      <w:bookmarkEnd w:id="164"/>
      <w:commentRangeEnd w:id="166"/>
      <w:r w:rsidR="000009C6">
        <w:rPr>
          <w:rStyle w:val="CommentReference"/>
          <w:b w:val="0"/>
          <w:caps w:val="0"/>
        </w:rPr>
        <w:commentReference w:id="166"/>
      </w:r>
      <w:bookmarkEnd w:id="165"/>
    </w:p>
    <w:p w14:paraId="3CF36A40" w14:textId="44F47B54" w:rsidR="00230100" w:rsidRDefault="00230100" w:rsidP="00074780">
      <w:pPr>
        <w:pStyle w:val="ReferenceList"/>
        <w:rPr>
          <w:ins w:id="167" w:author="Pieken, Rebecca Contractor, DCS" w:date="2018-05-10T12:14:00Z"/>
        </w:rPr>
      </w:pPr>
      <w:r w:rsidRPr="00230100">
        <w:t xml:space="preserve">[1] </w:t>
      </w:r>
      <w:r w:rsidR="00074780">
        <w:tab/>
      </w:r>
      <w:del w:id="168" w:author="Pieken, Rebecca Contractor, DCS" w:date="2018-05-10T12:14:00Z">
        <w:r w:rsidRPr="00230100" w:rsidDel="003B4704">
          <w:delText xml:space="preserve">Justin </w:delText>
        </w:r>
      </w:del>
      <w:ins w:id="169" w:author="Pieken, Rebecca Contractor, DCS" w:date="2018-05-10T12:14:00Z">
        <w:r w:rsidR="003B4704">
          <w:t>J.</w:t>
        </w:r>
        <w:r w:rsidR="003B4704" w:rsidRPr="00230100">
          <w:t xml:space="preserve"> </w:t>
        </w:r>
      </w:ins>
      <w:r w:rsidRPr="00230100">
        <w:t xml:space="preserve">Katz, </w:t>
      </w:r>
      <w:r w:rsidR="00787247">
        <w:t>“</w:t>
      </w:r>
      <w:r w:rsidRPr="00230100">
        <w:t xml:space="preserve">Navy </w:t>
      </w:r>
      <w:del w:id="170" w:author="Pieken, Rebecca Contractor, DCS" w:date="2018-05-10T12:14:00Z">
        <w:r w:rsidRPr="00230100" w:rsidDel="003B4704">
          <w:delText>S</w:delText>
        </w:r>
      </w:del>
      <w:ins w:id="171" w:author="Pieken, Rebecca Contractor, DCS" w:date="2018-05-10T12:14:00Z">
        <w:r w:rsidR="003B4704">
          <w:t>s</w:t>
        </w:r>
      </w:ins>
      <w:r w:rsidRPr="00230100">
        <w:t xml:space="preserve">eeks to </w:t>
      </w:r>
      <w:del w:id="172" w:author="Pieken, Rebecca Contractor, DCS" w:date="2018-05-10T12:14:00Z">
        <w:r w:rsidRPr="00230100" w:rsidDel="003B4704">
          <w:delText>A</w:delText>
        </w:r>
      </w:del>
      <w:ins w:id="173" w:author="Pieken, Rebecca Contractor, DCS" w:date="2018-05-10T12:14:00Z">
        <w:r w:rsidR="003B4704">
          <w:t>a</w:t>
        </w:r>
      </w:ins>
      <w:r w:rsidRPr="00230100">
        <w:t>dvance DARPA</w:t>
      </w:r>
      <w:r w:rsidR="00787247">
        <w:t>’</w:t>
      </w:r>
      <w:r w:rsidRPr="00230100">
        <w:t xml:space="preserve">s </w:t>
      </w:r>
      <w:del w:id="174" w:author="Pieken, Rebecca Contractor, DCS" w:date="2018-05-10T12:14:00Z">
        <w:r w:rsidRPr="00230100" w:rsidDel="003B4704">
          <w:delText>S</w:delText>
        </w:r>
      </w:del>
      <w:ins w:id="175" w:author="Pieken, Rebecca Contractor, DCS" w:date="2018-05-10T12:14:00Z">
        <w:r w:rsidR="003B4704">
          <w:t>s</w:t>
        </w:r>
      </w:ins>
      <w:r w:rsidRPr="00230100">
        <w:t>ub-</w:t>
      </w:r>
      <w:del w:id="176" w:author="Pieken, Rebecca Contractor, DCS" w:date="2018-05-10T12:14:00Z">
        <w:r w:rsidRPr="00230100" w:rsidDel="003B4704">
          <w:delText>T</w:delText>
        </w:r>
      </w:del>
      <w:ins w:id="177" w:author="Pieken, Rebecca Contractor, DCS" w:date="2018-05-10T12:14:00Z">
        <w:r w:rsidR="003B4704">
          <w:t>t</w:t>
        </w:r>
      </w:ins>
      <w:r w:rsidRPr="00230100">
        <w:t xml:space="preserve">racking USV </w:t>
      </w:r>
      <w:del w:id="178" w:author="Pieken, Rebecca Contractor, DCS" w:date="2018-05-10T12:14:00Z">
        <w:r w:rsidRPr="00230100" w:rsidDel="003B4704">
          <w:delText>T</w:delText>
        </w:r>
      </w:del>
      <w:ins w:id="179" w:author="Pieken, Rebecca Contractor, DCS" w:date="2018-05-10T12:14:00Z">
        <w:r w:rsidR="003B4704">
          <w:t>t</w:t>
        </w:r>
      </w:ins>
      <w:r w:rsidRPr="00230100">
        <w:t>echnology in FY-19,</w:t>
      </w:r>
      <w:r w:rsidR="00787247">
        <w:t>”</w:t>
      </w:r>
      <w:r w:rsidRPr="00230100">
        <w:t xml:space="preserve"> </w:t>
      </w:r>
      <w:r w:rsidRPr="00230100">
        <w:rPr>
          <w:i/>
          <w:iCs/>
        </w:rPr>
        <w:t>Inside the Pentagon</w:t>
      </w:r>
      <w:r w:rsidR="00787247">
        <w:rPr>
          <w:i/>
          <w:iCs/>
        </w:rPr>
        <w:t>’</w:t>
      </w:r>
      <w:r w:rsidRPr="00230100">
        <w:rPr>
          <w:i/>
          <w:iCs/>
        </w:rPr>
        <w:t xml:space="preserve">s Inside the Navy, </w:t>
      </w:r>
      <w:r w:rsidRPr="00230100">
        <w:t xml:space="preserve">vol. 31, </w:t>
      </w:r>
      <w:ins w:id="180" w:author="Pieken, Rebecca Contractor, DCS" w:date="2018-05-10T12:14:00Z">
        <w:r w:rsidR="003B4704">
          <w:t>no. 9</w:t>
        </w:r>
      </w:ins>
      <w:del w:id="181" w:author="Pieken, Rebecca Contractor, DCS" w:date="2018-05-10T12:14:00Z">
        <w:r w:rsidRPr="00230100" w:rsidDel="003B4704">
          <w:rPr>
            <w:i/>
            <w:iCs/>
          </w:rPr>
          <w:delText>(9)</w:delText>
        </w:r>
      </w:del>
      <w:r w:rsidRPr="00230100">
        <w:rPr>
          <w:i/>
          <w:iCs/>
        </w:rPr>
        <w:t xml:space="preserve">, </w:t>
      </w:r>
      <w:r w:rsidRPr="00230100">
        <w:t xml:space="preserve">2018. </w:t>
      </w:r>
      <w:ins w:id="182" w:author="Pieken, Rebecca Contractor, DCS" w:date="2018-05-10T12:14:00Z">
        <w:r w:rsidR="00F038AB">
          <w:t xml:space="preserve">[Online]. </w:t>
        </w:r>
      </w:ins>
      <w:r w:rsidRPr="00230100">
        <w:t xml:space="preserve">Available: </w:t>
      </w:r>
      <w:r w:rsidRPr="00074780">
        <w:t>https://search.proquest.co</w:t>
      </w:r>
      <w:r w:rsidR="00F038AB" w:rsidRPr="00074780">
        <w:t>m/</w:t>
      </w:r>
      <w:r w:rsidR="00F038AB">
        <w:t>​</w:t>
      </w:r>
      <w:r w:rsidR="00F038AB" w:rsidRPr="00074780">
        <w:t>d</w:t>
      </w:r>
      <w:r w:rsidRPr="00074780">
        <w:t>ocvie</w:t>
      </w:r>
      <w:r w:rsidR="00F038AB" w:rsidRPr="00074780">
        <w:t>w/</w:t>
      </w:r>
      <w:r w:rsidR="00F038AB">
        <w:t>​</w:t>
      </w:r>
      <w:r w:rsidR="00F038AB" w:rsidRPr="00074780">
        <w:t>2</w:t>
      </w:r>
      <w:commentRangeStart w:id="183"/>
      <w:r w:rsidRPr="00074780">
        <w:t>010313127</w:t>
      </w:r>
      <w:commentRangeEnd w:id="183"/>
      <w:r w:rsidR="003B4704">
        <w:rPr>
          <w:rStyle w:val="CommentReference"/>
        </w:rPr>
        <w:commentReference w:id="183"/>
      </w:r>
      <w:del w:id="184" w:author="Pieken, Rebecca Contractor, DCS" w:date="2018-05-10T12:15:00Z">
        <w:r w:rsidRPr="00230100" w:rsidDel="00F038AB">
          <w:delText>.</w:delText>
        </w:r>
      </w:del>
    </w:p>
    <w:p w14:paraId="62D6527B" w14:textId="0410777E" w:rsidR="003B4704" w:rsidRPr="00230100" w:rsidRDefault="003B4704" w:rsidP="00074780">
      <w:pPr>
        <w:pStyle w:val="ReferenceList"/>
      </w:pPr>
      <w:ins w:id="185" w:author="Pieken, Rebecca Contractor, DCS" w:date="2018-05-10T12:14:00Z">
        <w:r>
          <w:rPr>
            <w:noProof/>
          </w:rPr>
          <w:drawing>
            <wp:inline distT="0" distB="0" distL="0" distR="0" wp14:anchorId="06C4E109" wp14:editId="43446094">
              <wp:extent cx="4192438" cy="229225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99141" cy="2295919"/>
                      </a:xfrm>
                      <a:prstGeom prst="rect">
                        <a:avLst/>
                      </a:prstGeom>
                    </pic:spPr>
                  </pic:pic>
                </a:graphicData>
              </a:graphic>
            </wp:inline>
          </w:drawing>
        </w:r>
      </w:ins>
    </w:p>
    <w:p w14:paraId="613FDF9B" w14:textId="47FB2FD5" w:rsidR="00230100" w:rsidRPr="00230100" w:rsidRDefault="00230100" w:rsidP="00074780">
      <w:pPr>
        <w:pStyle w:val="ReferenceList"/>
      </w:pPr>
      <w:r w:rsidRPr="00230100">
        <w:t>[2]</w:t>
      </w:r>
      <w:r w:rsidR="00074780">
        <w:tab/>
      </w:r>
      <w:r w:rsidRPr="00230100">
        <w:t xml:space="preserve">Megan Eckstein, </w:t>
      </w:r>
      <w:r w:rsidR="00787247">
        <w:t>“</w:t>
      </w:r>
      <w:r w:rsidRPr="00230100">
        <w:t>Navy Racing to Test, Field Unmanned Maritime Vehicles for Future Ships,</w:t>
      </w:r>
      <w:r w:rsidR="00787247">
        <w:t>”</w:t>
      </w:r>
      <w:r w:rsidRPr="00230100">
        <w:t xml:space="preserve"> </w:t>
      </w:r>
      <w:r w:rsidRPr="00230100">
        <w:rPr>
          <w:i/>
          <w:iCs/>
        </w:rPr>
        <w:t xml:space="preserve">USNI News, </w:t>
      </w:r>
      <w:r w:rsidR="00A31EBE">
        <w:t xml:space="preserve">Sep 21, </w:t>
      </w:r>
      <w:r w:rsidRPr="00230100">
        <w:t xml:space="preserve">2017. </w:t>
      </w:r>
    </w:p>
    <w:p w14:paraId="6A722CA6" w14:textId="52654680" w:rsidR="00230100" w:rsidRPr="00230100" w:rsidRDefault="00230100" w:rsidP="00074780">
      <w:pPr>
        <w:pStyle w:val="ReferenceList"/>
      </w:pPr>
      <w:r w:rsidRPr="00230100">
        <w:t xml:space="preserve">[3] </w:t>
      </w:r>
      <w:r w:rsidR="00074780">
        <w:tab/>
      </w:r>
      <w:r w:rsidR="00A31EBE" w:rsidRPr="00A31EBE">
        <w:t xml:space="preserve">Office of Secretary of Defense, </w:t>
      </w:r>
      <w:r w:rsidR="00787247">
        <w:t>“</w:t>
      </w:r>
      <w:r w:rsidR="00A31EBE" w:rsidRPr="00A31EBE">
        <w:t>Unmanned systems roadmap (2007-2032),</w:t>
      </w:r>
      <w:r w:rsidR="00787247">
        <w:t>”</w:t>
      </w:r>
      <w:r w:rsidR="00A31EBE">
        <w:t xml:space="preserve"> Department of Defense, Dec 10,</w:t>
      </w:r>
      <w:r w:rsidR="00A31EBE" w:rsidRPr="00A31EBE">
        <w:t xml:space="preserve"> </w:t>
      </w:r>
      <w:commentRangeStart w:id="186"/>
      <w:r w:rsidR="00A31EBE" w:rsidRPr="00A31EBE">
        <w:t>2007</w:t>
      </w:r>
      <w:commentRangeEnd w:id="186"/>
      <w:r w:rsidR="00F038AB">
        <w:rPr>
          <w:rStyle w:val="CommentReference"/>
        </w:rPr>
        <w:commentReference w:id="186"/>
      </w:r>
      <w:r w:rsidR="00A31EBE" w:rsidRPr="00A31EBE">
        <w:t>.</w:t>
      </w:r>
    </w:p>
    <w:p w14:paraId="3927D95C" w14:textId="59BC949B" w:rsidR="00230100" w:rsidRPr="00230100" w:rsidRDefault="00230100" w:rsidP="00074780">
      <w:pPr>
        <w:pStyle w:val="ReferenceList"/>
      </w:pPr>
      <w:r w:rsidRPr="00230100">
        <w:t xml:space="preserve">[4] </w:t>
      </w:r>
      <w:r w:rsidR="00074780">
        <w:tab/>
      </w:r>
      <w:commentRangeStart w:id="187"/>
      <w:r w:rsidRPr="00230100">
        <w:t>S. Kragelund</w:t>
      </w:r>
      <w:r w:rsidRPr="00230100">
        <w:rPr>
          <w:i/>
          <w:iCs/>
        </w:rPr>
        <w:t xml:space="preserve"> </w:t>
      </w:r>
      <w:r w:rsidR="00787247">
        <w:rPr>
          <w:i/>
          <w:iCs/>
        </w:rPr>
        <w:t>et al.,</w:t>
      </w:r>
      <w:r w:rsidRPr="00230100">
        <w:t xml:space="preserve"> </w:t>
      </w:r>
      <w:r w:rsidR="00787247">
        <w:t>“</w:t>
      </w:r>
      <w:r w:rsidRPr="00230100">
        <w:t>Adaptive Speed Control for Autonomous Surface Vessels,</w:t>
      </w:r>
      <w:r w:rsidR="00787247">
        <w:t>”</w:t>
      </w:r>
      <w:r w:rsidRPr="00230100">
        <w:t xml:space="preserve"> 2013. </w:t>
      </w:r>
    </w:p>
    <w:p w14:paraId="48CA7E54" w14:textId="5463E322" w:rsidR="00230100" w:rsidRPr="00230100" w:rsidRDefault="00230100" w:rsidP="00074780">
      <w:pPr>
        <w:pStyle w:val="ReferenceList"/>
      </w:pPr>
      <w:r w:rsidRPr="00230100">
        <w:t xml:space="preserve">[5] </w:t>
      </w:r>
      <w:r w:rsidR="00074780">
        <w:tab/>
      </w:r>
      <w:r w:rsidRPr="00230100">
        <w:t xml:space="preserve">N. S. Nise, </w:t>
      </w:r>
      <w:r w:rsidRPr="00230100">
        <w:rPr>
          <w:i/>
          <w:iCs/>
        </w:rPr>
        <w:t xml:space="preserve">Control Systems Engineering. </w:t>
      </w:r>
      <w:r w:rsidRPr="00230100">
        <w:t xml:space="preserve">(7. </w:t>
      </w:r>
      <w:r w:rsidR="00A31EBE">
        <w:t xml:space="preserve">Ed.) </w:t>
      </w:r>
      <w:r w:rsidRPr="00230100">
        <w:t>2015.</w:t>
      </w:r>
    </w:p>
    <w:p w14:paraId="1B5D498A" w14:textId="50D5D4B2" w:rsidR="00230100" w:rsidRPr="00230100" w:rsidRDefault="00230100" w:rsidP="00074780">
      <w:pPr>
        <w:pStyle w:val="ReferenceList"/>
      </w:pPr>
      <w:r w:rsidRPr="00230100">
        <w:t xml:space="preserve">[6] </w:t>
      </w:r>
      <w:r w:rsidR="00074780">
        <w:tab/>
      </w:r>
      <w:r w:rsidRPr="00230100">
        <w:t xml:space="preserve">T. I. Fossen, </w:t>
      </w:r>
      <w:r w:rsidRPr="00230100">
        <w:rPr>
          <w:i/>
          <w:iCs/>
        </w:rPr>
        <w:t xml:space="preserve">Guidance and Control of Ocean Vehicles. </w:t>
      </w:r>
      <w:r w:rsidRPr="00230100">
        <w:t>1994.</w:t>
      </w:r>
      <w:commentRangeEnd w:id="187"/>
      <w:r w:rsidR="00F038AB">
        <w:rPr>
          <w:rStyle w:val="CommentReference"/>
        </w:rPr>
        <w:commentReference w:id="187"/>
      </w:r>
    </w:p>
    <w:p w14:paraId="64DAF19F" w14:textId="4B294FDA" w:rsidR="00230100" w:rsidRDefault="00230100" w:rsidP="00074780">
      <w:pPr>
        <w:pStyle w:val="ReferenceList"/>
        <w:rPr>
          <w:ins w:id="188" w:author="Pieken, Rebecca Contractor, DCS" w:date="2018-05-10T12:16:00Z"/>
        </w:rPr>
      </w:pPr>
      <w:r w:rsidRPr="00230100">
        <w:t xml:space="preserve">[7] </w:t>
      </w:r>
      <w:r w:rsidR="00074780">
        <w:tab/>
      </w:r>
      <w:r w:rsidRPr="00230100">
        <w:t xml:space="preserve">T. I. Fossen, </w:t>
      </w:r>
      <w:r w:rsidRPr="00230100">
        <w:rPr>
          <w:i/>
          <w:iCs/>
        </w:rPr>
        <w:t>Handbook of Marine Craft Hydrodynamics and Motion Control</w:t>
      </w:r>
      <w:ins w:id="189" w:author="Pieken, Rebecca Contractor, DCS" w:date="2018-05-10T12:17:00Z">
        <w:r w:rsidR="00F038AB">
          <w:rPr>
            <w:i/>
            <w:iCs/>
          </w:rPr>
          <w:t>,</w:t>
        </w:r>
      </w:ins>
      <w:del w:id="190" w:author="Pieken, Rebecca Contractor, DCS" w:date="2018-05-10T12:17:00Z">
        <w:r w:rsidRPr="00230100" w:rsidDel="00F038AB">
          <w:rPr>
            <w:i/>
            <w:iCs/>
          </w:rPr>
          <w:delText>.</w:delText>
        </w:r>
      </w:del>
      <w:r w:rsidRPr="00230100">
        <w:rPr>
          <w:i/>
          <w:iCs/>
        </w:rPr>
        <w:t xml:space="preserve"> </w:t>
      </w:r>
      <w:del w:id="191" w:author="Pieken, Rebecca Contractor, DCS" w:date="2018-05-10T12:17:00Z">
        <w:r w:rsidRPr="00230100" w:rsidDel="00F038AB">
          <w:delText>(</w:delText>
        </w:r>
      </w:del>
      <w:r w:rsidRPr="00230100">
        <w:t>1st ed.</w:t>
      </w:r>
      <w:del w:id="192" w:author="Pieken, Rebecca Contractor, DCS" w:date="2018-05-10T12:17:00Z">
        <w:r w:rsidRPr="00230100" w:rsidDel="00F038AB">
          <w:delText>)</w:delText>
        </w:r>
      </w:del>
      <w:r w:rsidRPr="00230100">
        <w:t xml:space="preserve"> 2011</w:t>
      </w:r>
      <w:r w:rsidR="00A31EBE">
        <w:t xml:space="preserve">. </w:t>
      </w:r>
      <w:ins w:id="193" w:author="Pieken, Rebecca Contractor, DCS" w:date="2018-05-10T12:18:00Z">
        <w:r w:rsidR="00F038AB">
          <w:t xml:space="preserve">[Online]. </w:t>
        </w:r>
      </w:ins>
      <w:r w:rsidRPr="00230100">
        <w:t xml:space="preserve">Available: </w:t>
      </w:r>
      <w:r w:rsidRPr="00074780">
        <w:t>http://ebooks.ciando.co</w:t>
      </w:r>
      <w:r w:rsidR="00F038AB" w:rsidRPr="00074780">
        <w:t>m/</w:t>
      </w:r>
      <w:r w:rsidR="00F038AB">
        <w:t>​</w:t>
      </w:r>
      <w:r w:rsidR="00F038AB" w:rsidRPr="00074780">
        <w:t>b</w:t>
      </w:r>
      <w:r w:rsidRPr="00074780">
        <w:t>oo</w:t>
      </w:r>
      <w:r w:rsidR="00F038AB" w:rsidRPr="00074780">
        <w:t>k/</w:t>
      </w:r>
      <w:r w:rsidR="00F038AB">
        <w:t>​</w:t>
      </w:r>
      <w:r w:rsidR="00F038AB" w:rsidRPr="00074780">
        <w:t>i</w:t>
      </w:r>
      <w:r w:rsidRPr="00074780">
        <w:t>ndex.cf</w:t>
      </w:r>
      <w:r w:rsidR="00F038AB" w:rsidRPr="00074780">
        <w:t>m/</w:t>
      </w:r>
      <w:r w:rsidR="00F038AB">
        <w:t>​</w:t>
      </w:r>
      <w:r w:rsidR="00F038AB" w:rsidRPr="00074780">
        <w:t>b</w:t>
      </w:r>
      <w:r w:rsidRPr="00074780">
        <w:t>ok_i</w:t>
      </w:r>
      <w:r w:rsidR="00F038AB" w:rsidRPr="00074780">
        <w:t>d/</w:t>
      </w:r>
      <w:r w:rsidR="00F038AB">
        <w:t>​</w:t>
      </w:r>
      <w:r w:rsidR="00F038AB" w:rsidRPr="00074780">
        <w:t>4</w:t>
      </w:r>
      <w:commentRangeStart w:id="194"/>
      <w:r w:rsidRPr="00074780">
        <w:t>87699</w:t>
      </w:r>
      <w:commentRangeEnd w:id="194"/>
      <w:r w:rsidR="00F038AB">
        <w:rPr>
          <w:rStyle w:val="CommentReference"/>
        </w:rPr>
        <w:commentReference w:id="194"/>
      </w:r>
      <w:del w:id="195" w:author="Pieken, Rebecca Contractor, DCS" w:date="2018-05-10T12:18:00Z">
        <w:r w:rsidRPr="00230100" w:rsidDel="00F038AB">
          <w:delText>.</w:delText>
        </w:r>
      </w:del>
    </w:p>
    <w:p w14:paraId="7D3401A0" w14:textId="728556A9" w:rsidR="00F038AB" w:rsidRPr="00230100" w:rsidRDefault="00F038AB" w:rsidP="00074780">
      <w:pPr>
        <w:pStyle w:val="ReferenceList"/>
      </w:pPr>
      <w:ins w:id="196" w:author="Pieken, Rebecca Contractor, DCS" w:date="2018-05-10T12:16:00Z">
        <w:r>
          <w:rPr>
            <w:noProof/>
          </w:rPr>
          <w:drawing>
            <wp:inline distT="0" distB="0" distL="0" distR="0" wp14:anchorId="005A76B4" wp14:editId="64FBDC9B">
              <wp:extent cx="5486400" cy="13862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86400" cy="1386205"/>
                      </a:xfrm>
                      <a:prstGeom prst="rect">
                        <a:avLst/>
                      </a:prstGeom>
                    </pic:spPr>
                  </pic:pic>
                </a:graphicData>
              </a:graphic>
            </wp:inline>
          </w:drawing>
        </w:r>
      </w:ins>
    </w:p>
    <w:p w14:paraId="3E744D55" w14:textId="65816920" w:rsidR="00230100" w:rsidRPr="00230100" w:rsidRDefault="00230100" w:rsidP="00074780">
      <w:pPr>
        <w:pStyle w:val="ReferenceList"/>
      </w:pPr>
      <w:r w:rsidRPr="00230100">
        <w:lastRenderedPageBreak/>
        <w:t xml:space="preserve">[8] </w:t>
      </w:r>
      <w:r w:rsidR="00074780">
        <w:tab/>
      </w:r>
      <w:r w:rsidRPr="00230100">
        <w:t xml:space="preserve">Society of Naval Architects and Marine Engineers (U.S.). Technical and Research Committee. Hydrodynamics Subcommittee, </w:t>
      </w:r>
      <w:r w:rsidR="00787247">
        <w:t>“</w:t>
      </w:r>
      <w:r w:rsidRPr="00230100">
        <w:t>Nomenclature for Treating the Motion of a Submerged Body Through a Fluid: Report of the American Towing Tank Conference,</w:t>
      </w:r>
      <w:r w:rsidR="00787247">
        <w:t>”</w:t>
      </w:r>
      <w:r w:rsidRPr="00230100">
        <w:t xml:space="preserve"> </w:t>
      </w:r>
      <w:r w:rsidRPr="00230100">
        <w:rPr>
          <w:i/>
          <w:iCs/>
        </w:rPr>
        <w:t xml:space="preserve">SNAME Technical and Research Bulletin, </w:t>
      </w:r>
      <w:r w:rsidRPr="00230100">
        <w:t xml:space="preserve">vol. 5, </w:t>
      </w:r>
      <w:r w:rsidRPr="00230100">
        <w:rPr>
          <w:i/>
          <w:iCs/>
        </w:rPr>
        <w:t xml:space="preserve">(1-5), </w:t>
      </w:r>
      <w:r w:rsidRPr="00230100">
        <w:t xml:space="preserve">1950. </w:t>
      </w:r>
    </w:p>
    <w:p w14:paraId="0EC7974A" w14:textId="630B0ACC" w:rsidR="00230100" w:rsidRPr="00230100" w:rsidRDefault="00230100" w:rsidP="00074780">
      <w:pPr>
        <w:pStyle w:val="ReferenceList"/>
      </w:pPr>
      <w:r w:rsidRPr="00230100">
        <w:t xml:space="preserve">[9] </w:t>
      </w:r>
      <w:r w:rsidR="00074780">
        <w:tab/>
      </w:r>
      <w:r w:rsidRPr="00230100">
        <w:t xml:space="preserve">N. A. Manzini, </w:t>
      </w:r>
      <w:r w:rsidR="00787247">
        <w:t>“</w:t>
      </w:r>
      <w:r w:rsidRPr="00230100">
        <w:t>USV Path Planning us</w:t>
      </w:r>
      <w:r w:rsidR="00074780">
        <w:t>ing Potential Field Model.</w:t>
      </w:r>
      <w:r w:rsidR="00787247">
        <w:t>”</w:t>
      </w:r>
      <w:r w:rsidRPr="00230100">
        <w:t xml:space="preserve"> Naval Post-Graduate School, </w:t>
      </w:r>
      <w:commentRangeStart w:id="197"/>
      <w:r w:rsidRPr="00230100">
        <w:t>2017</w:t>
      </w:r>
      <w:commentRangeEnd w:id="197"/>
      <w:r w:rsidR="00F038AB">
        <w:rPr>
          <w:rStyle w:val="CommentReference"/>
        </w:rPr>
        <w:commentReference w:id="197"/>
      </w:r>
      <w:r w:rsidRPr="00230100">
        <w:t>.</w:t>
      </w:r>
    </w:p>
    <w:p w14:paraId="1A03AA75" w14:textId="401DC761" w:rsidR="00230100" w:rsidRPr="00230100" w:rsidRDefault="00230100" w:rsidP="00074780">
      <w:pPr>
        <w:pStyle w:val="ReferenceList"/>
      </w:pPr>
      <w:r w:rsidRPr="00230100">
        <w:t xml:space="preserve">[10] </w:t>
      </w:r>
      <w:r w:rsidR="00074780">
        <w:tab/>
      </w:r>
      <w:r w:rsidRPr="00230100">
        <w:t>M. Caccia</w:t>
      </w:r>
      <w:r w:rsidRPr="00230100">
        <w:rPr>
          <w:i/>
          <w:iCs/>
        </w:rPr>
        <w:t xml:space="preserve"> </w:t>
      </w:r>
      <w:r w:rsidR="00787247">
        <w:rPr>
          <w:i/>
          <w:iCs/>
        </w:rPr>
        <w:t>et al.,</w:t>
      </w:r>
      <w:r w:rsidR="00A31EBE">
        <w:t xml:space="preserve"> </w:t>
      </w:r>
      <w:r w:rsidR="00787247">
        <w:t>“</w:t>
      </w:r>
      <w:r w:rsidR="00A31EBE">
        <w:t>Basic Navigation, Guidance and Co</w:t>
      </w:r>
      <w:r w:rsidRPr="00230100">
        <w:t>ntrol of an Unmanned Surface Vehicle,</w:t>
      </w:r>
      <w:r w:rsidR="00787247">
        <w:t>”</w:t>
      </w:r>
      <w:r w:rsidRPr="00230100">
        <w:t xml:space="preserve"> </w:t>
      </w:r>
      <w:r w:rsidRPr="00230100">
        <w:rPr>
          <w:i/>
          <w:iCs/>
        </w:rPr>
        <w:t xml:space="preserve">Auton Robot, </w:t>
      </w:r>
      <w:r w:rsidRPr="00230100">
        <w:t xml:space="preserve">vol. 25, </w:t>
      </w:r>
      <w:r w:rsidRPr="00230100">
        <w:rPr>
          <w:i/>
          <w:iCs/>
        </w:rPr>
        <w:t xml:space="preserve">(4), </w:t>
      </w:r>
      <w:r w:rsidRPr="00230100">
        <w:t>pp.</w:t>
      </w:r>
      <w:r w:rsidR="00787247">
        <w:t xml:space="preserve"> </w:t>
      </w:r>
      <w:r w:rsidR="00787247" w:rsidRPr="00230100">
        <w:t>349</w:t>
      </w:r>
      <w:r w:rsidR="00787247">
        <w:t>–</w:t>
      </w:r>
      <w:r w:rsidR="00787247" w:rsidRPr="00230100">
        <w:t>3</w:t>
      </w:r>
      <w:r w:rsidRPr="00230100">
        <w:t xml:space="preserve">65, 2008. </w:t>
      </w:r>
      <w:del w:id="198" w:author="Pieken, Rebecca Contractor, DCS" w:date="2018-05-10T12:19:00Z">
        <w:r w:rsidRPr="00230100" w:rsidDel="00F038AB">
          <w:delText>Available:</w:delText>
        </w:r>
      </w:del>
      <w:ins w:id="199" w:author="Pieken, Rebecca Contractor, DCS" w:date="2018-05-10T12:19:00Z">
        <w:r w:rsidR="00F038AB">
          <w:t xml:space="preserve">[Online]. </w:t>
        </w:r>
      </w:ins>
      <w:r w:rsidRPr="00230100">
        <w:t xml:space="preserve"> </w:t>
      </w:r>
      <w:del w:id="200" w:author="Pieken, Rebecca Contractor, DCS" w:date="2018-05-10T12:19:00Z">
        <w:r w:rsidRPr="00074780" w:rsidDel="00F038AB">
          <w:delText>http://search.proquest.co</w:delText>
        </w:r>
        <w:r w:rsidR="00F038AB" w:rsidRPr="00074780" w:rsidDel="00F038AB">
          <w:delText>m/</w:delText>
        </w:r>
        <w:r w:rsidR="00F038AB" w:rsidDel="00F038AB">
          <w:delText>​</w:delText>
        </w:r>
        <w:r w:rsidR="00F038AB" w:rsidRPr="00074780" w:rsidDel="00F038AB">
          <w:delText>d</w:delText>
        </w:r>
        <w:r w:rsidRPr="00074780" w:rsidDel="00F038AB">
          <w:delText>ocvie</w:delText>
        </w:r>
        <w:r w:rsidR="00F038AB" w:rsidRPr="00074780" w:rsidDel="00F038AB">
          <w:delText>w/</w:delText>
        </w:r>
        <w:r w:rsidR="00F038AB" w:rsidDel="00F038AB">
          <w:delText>​</w:delText>
        </w:r>
        <w:r w:rsidR="00F038AB" w:rsidRPr="00074780" w:rsidDel="00F038AB">
          <w:delText>8</w:delText>
        </w:r>
        <w:r w:rsidRPr="00074780" w:rsidDel="00F038AB">
          <w:delText>79126973</w:delText>
        </w:r>
        <w:r w:rsidRPr="00230100" w:rsidDel="00F038AB">
          <w:delText>. DOI</w:delText>
        </w:r>
      </w:del>
      <w:ins w:id="201" w:author="Pieken, Rebecca Contractor, DCS" w:date="2018-05-10T12:19:00Z">
        <w:r w:rsidR="00F038AB">
          <w:t>doi</w:t>
        </w:r>
      </w:ins>
      <w:r w:rsidRPr="00230100">
        <w:t>: 10.100</w:t>
      </w:r>
      <w:r w:rsidR="00F038AB" w:rsidRPr="00230100">
        <w:t>7/</w:t>
      </w:r>
      <w:r w:rsidR="00F038AB">
        <w:t>​</w:t>
      </w:r>
      <w:r w:rsidR="00F038AB" w:rsidRPr="00230100">
        <w:t>s</w:t>
      </w:r>
      <w:r w:rsidRPr="00230100">
        <w:t>10514-008-9100-</w:t>
      </w:r>
      <w:commentRangeStart w:id="202"/>
      <w:r w:rsidRPr="00230100">
        <w:t>0</w:t>
      </w:r>
      <w:commentRangeEnd w:id="202"/>
      <w:r w:rsidR="00F038AB">
        <w:rPr>
          <w:rStyle w:val="CommentReference"/>
        </w:rPr>
        <w:commentReference w:id="202"/>
      </w:r>
      <w:del w:id="203" w:author="Pieken, Rebecca Contractor, DCS" w:date="2018-05-10T12:19:00Z">
        <w:r w:rsidRPr="00230100" w:rsidDel="00F038AB">
          <w:delText>.</w:delText>
        </w:r>
      </w:del>
    </w:p>
    <w:p w14:paraId="19AF034D" w14:textId="77380E37" w:rsidR="00230100" w:rsidRDefault="00230100" w:rsidP="00074780">
      <w:pPr>
        <w:pStyle w:val="ReferenceList"/>
        <w:rPr>
          <w:ins w:id="204" w:author="Pieken, Rebecca Contractor, DCS" w:date="2018-05-10T13:02:00Z"/>
        </w:rPr>
      </w:pPr>
      <w:r w:rsidRPr="00230100">
        <w:t xml:space="preserve">[11] </w:t>
      </w:r>
      <w:r w:rsidR="00074780">
        <w:tab/>
      </w:r>
      <w:r w:rsidRPr="00230100">
        <w:t xml:space="preserve">M. Caccia, G. Bruzzone and R. Bono, </w:t>
      </w:r>
      <w:r w:rsidR="00787247">
        <w:t>“</w:t>
      </w:r>
      <w:r w:rsidRPr="00230100">
        <w:t>Modelling and identification of the Charlie2005 ASC</w:t>
      </w:r>
      <w:ins w:id="205" w:author="Pieken, Rebecca Contractor, DCS" w:date="2018-05-10T13:02:00Z">
        <w:r w:rsidR="005C0DBB">
          <w:t>.</w:t>
        </w:r>
      </w:ins>
      <w:del w:id="206" w:author="Pieken, Rebecca Contractor, DCS" w:date="2018-05-10T13:02:00Z">
        <w:r w:rsidRPr="00230100" w:rsidDel="005C0DBB">
          <w:delText>,</w:delText>
        </w:r>
      </w:del>
      <w:r w:rsidR="00787247">
        <w:t>”</w:t>
      </w:r>
      <w:r w:rsidRPr="00230100">
        <w:t xml:space="preserve"> </w:t>
      </w:r>
      <w:del w:id="207" w:author="Pieken, Rebecca Contractor, DCS" w:date="2018-05-10T13:02:00Z">
        <w:r w:rsidRPr="00230100" w:rsidDel="005C0DBB">
          <w:delText>i</w:delText>
        </w:r>
      </w:del>
      <w:ins w:id="208" w:author="Pieken, Rebecca Contractor, DCS" w:date="2018-05-10T13:02:00Z">
        <w:r w:rsidR="005C0DBB">
          <w:t>I</w:t>
        </w:r>
      </w:ins>
      <w:r w:rsidRPr="00230100">
        <w:t>n</w:t>
      </w:r>
      <w:del w:id="209" w:author="Pieken, Rebecca Contractor, DCS" w:date="2018-05-10T13:02:00Z">
        <w:r w:rsidRPr="00230100" w:rsidDel="005C0DBB">
          <w:delText xml:space="preserve"> </w:delText>
        </w:r>
        <w:commentRangeStart w:id="210"/>
        <w:r w:rsidRPr="00230100" w:rsidDel="005C0DBB">
          <w:rPr>
            <w:i/>
            <w:iCs/>
          </w:rPr>
          <w:delText>&amp;nbsp;</w:delText>
        </w:r>
      </w:del>
      <w:commentRangeEnd w:id="210"/>
      <w:r w:rsidR="005C0DBB">
        <w:rPr>
          <w:rStyle w:val="CommentReference"/>
        </w:rPr>
        <w:commentReference w:id="210"/>
      </w:r>
      <w:ins w:id="211" w:author="Pieken, Rebecca Contractor, DCS" w:date="2018-05-10T13:02:00Z">
        <w:r w:rsidR="005C0DBB">
          <w:rPr>
            <w:i/>
            <w:iCs/>
          </w:rPr>
          <w:t xml:space="preserve"> </w:t>
        </w:r>
      </w:ins>
      <w:r w:rsidRPr="00230100">
        <w:rPr>
          <w:i/>
          <w:iCs/>
        </w:rPr>
        <w:t xml:space="preserve">14th Mediterranean Conference on Control and Automation, </w:t>
      </w:r>
      <w:r w:rsidRPr="00230100">
        <w:t>2006</w:t>
      </w:r>
      <w:ins w:id="212" w:author="Pieken, Rebecca Contractor, DCS" w:date="2018-05-10T13:02:00Z">
        <w:r w:rsidR="005C0DBB">
          <w:t>. [Online].</w:t>
        </w:r>
      </w:ins>
      <w:del w:id="213" w:author="Pieken, Rebecca Contractor, DCS" w:date="2018-05-10T13:02:00Z">
        <w:r w:rsidRPr="00230100" w:rsidDel="005C0DBB">
          <w:delText>,</w:delText>
        </w:r>
      </w:del>
      <w:r w:rsidRPr="00230100">
        <w:t xml:space="preserve"> Available: </w:t>
      </w:r>
      <w:r w:rsidRPr="00074780">
        <w:t>https://ieeexplore.ieee.or</w:t>
      </w:r>
      <w:r w:rsidR="00F038AB" w:rsidRPr="00074780">
        <w:t>g/</w:t>
      </w:r>
      <w:r w:rsidR="00F038AB">
        <w:t>​</w:t>
      </w:r>
      <w:r w:rsidR="00F038AB" w:rsidRPr="00074780">
        <w:t>d</w:t>
      </w:r>
      <w:r w:rsidRPr="00074780">
        <w:t>ocumen</w:t>
      </w:r>
      <w:r w:rsidR="00F038AB" w:rsidRPr="00074780">
        <w:t>t/</w:t>
      </w:r>
      <w:r w:rsidR="00F038AB">
        <w:t>​</w:t>
      </w:r>
      <w:r w:rsidR="00F038AB" w:rsidRPr="00074780">
        <w:t>4</w:t>
      </w:r>
      <w:r w:rsidRPr="00074780">
        <w:t>124869</w:t>
      </w:r>
      <w:r w:rsidRPr="00230100">
        <w:t>. DOI: 10.110</w:t>
      </w:r>
      <w:r w:rsidR="00F038AB" w:rsidRPr="00230100">
        <w:t>9/</w:t>
      </w:r>
      <w:r w:rsidR="00F038AB">
        <w:t>​</w:t>
      </w:r>
      <w:r w:rsidR="00F038AB" w:rsidRPr="00230100">
        <w:t>M</w:t>
      </w:r>
      <w:r w:rsidRPr="00230100">
        <w:t>ED.2006.</w:t>
      </w:r>
      <w:commentRangeStart w:id="214"/>
      <w:r w:rsidRPr="00230100">
        <w:t>328785</w:t>
      </w:r>
      <w:commentRangeEnd w:id="214"/>
      <w:r w:rsidR="005C0DBB">
        <w:rPr>
          <w:rStyle w:val="CommentReference"/>
        </w:rPr>
        <w:commentReference w:id="214"/>
      </w:r>
      <w:del w:id="215" w:author="Pieken, Rebecca Contractor, DCS" w:date="2018-05-10T13:03:00Z">
        <w:r w:rsidRPr="00230100" w:rsidDel="005C0DBB">
          <w:delText>.</w:delText>
        </w:r>
      </w:del>
    </w:p>
    <w:p w14:paraId="0846B997" w14:textId="12551E9D" w:rsidR="005C0DBB" w:rsidRPr="00230100" w:rsidRDefault="005C0DBB" w:rsidP="00074780">
      <w:pPr>
        <w:pStyle w:val="ReferenceList"/>
      </w:pPr>
      <w:ins w:id="216" w:author="Pieken, Rebecca Contractor, DCS" w:date="2018-05-10T13:02:00Z">
        <w:r>
          <w:rPr>
            <w:noProof/>
          </w:rPr>
          <w:drawing>
            <wp:inline distT="0" distB="0" distL="0" distR="0" wp14:anchorId="66842A8D" wp14:editId="103B9C28">
              <wp:extent cx="4528868" cy="1411602"/>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51080" cy="1418525"/>
                      </a:xfrm>
                      <a:prstGeom prst="rect">
                        <a:avLst/>
                      </a:prstGeom>
                    </pic:spPr>
                  </pic:pic>
                </a:graphicData>
              </a:graphic>
            </wp:inline>
          </w:drawing>
        </w:r>
      </w:ins>
    </w:p>
    <w:p w14:paraId="6A1E6EAC" w14:textId="6C348BBE" w:rsidR="00230100" w:rsidRDefault="00A31EBE" w:rsidP="00074780">
      <w:pPr>
        <w:pStyle w:val="ReferenceList"/>
        <w:rPr>
          <w:ins w:id="217" w:author="Pieken, Rebecca Contractor, DCS" w:date="2018-05-10T13:15:00Z"/>
        </w:rPr>
      </w:pPr>
      <w:r>
        <w:t xml:space="preserve">[12] </w:t>
      </w:r>
      <w:r>
        <w:tab/>
      </w:r>
      <w:ins w:id="218" w:author="Pieken, Rebecca Contractor, DCS" w:date="2018-05-10T13:29:00Z">
        <w:r w:rsidR="007B36C1">
          <w:t>“Heron unmanned surface vessel,”</w:t>
        </w:r>
      </w:ins>
      <w:ins w:id="219" w:author="Pieken, Rebecca Contractor, DCS" w:date="2018-05-10T13:30:00Z">
        <w:r w:rsidR="007B36C1">
          <w:t xml:space="preserve"> Clearpath Robotics</w:t>
        </w:r>
      </w:ins>
      <w:ins w:id="220" w:author="Pieken, Rebecca Contractor, DCS" w:date="2018-05-10T13:31:00Z">
        <w:r w:rsidR="007B36C1">
          <w:t xml:space="preserve">. Accessed XXXX. [Online]. </w:t>
        </w:r>
      </w:ins>
      <w:del w:id="221" w:author="Pieken, Rebecca Contractor, DCS" w:date="2018-05-10T13:30:00Z">
        <w:r w:rsidR="00230100" w:rsidRPr="00230100" w:rsidDel="007B36C1">
          <w:rPr>
            <w:i/>
            <w:iCs/>
          </w:rPr>
          <w:delText>CLEARPATH Robotics HERON USV</w:delText>
        </w:r>
        <w:r w:rsidR="00230100" w:rsidRPr="00230100" w:rsidDel="007B36C1">
          <w:delText>.</w:delText>
        </w:r>
      </w:del>
      <w:r w:rsidR="00230100" w:rsidRPr="00230100">
        <w:t xml:space="preserve"> Available: </w:t>
      </w:r>
      <w:r w:rsidR="00230100" w:rsidRPr="00074780">
        <w:t>https://www.clearpathrobotics.co</w:t>
      </w:r>
      <w:r w:rsidR="00F038AB" w:rsidRPr="00074780">
        <w:t>m/</w:t>
      </w:r>
      <w:r w:rsidR="00F038AB">
        <w:t>​</w:t>
      </w:r>
      <w:r w:rsidR="00F038AB" w:rsidRPr="00074780">
        <w:t>h</w:t>
      </w:r>
      <w:r w:rsidR="00230100" w:rsidRPr="00074780">
        <w:t>eron-unmanned-surface-</w:t>
      </w:r>
      <w:commentRangeStart w:id="222"/>
      <w:r w:rsidR="00230100" w:rsidRPr="00074780">
        <w:t>vessel</w:t>
      </w:r>
      <w:commentRangeEnd w:id="222"/>
      <w:r w:rsidR="007B36C1">
        <w:rPr>
          <w:rStyle w:val="CommentReference"/>
        </w:rPr>
        <w:commentReference w:id="222"/>
      </w:r>
      <w:r w:rsidR="00230100" w:rsidRPr="00074780">
        <w:t>/</w:t>
      </w:r>
      <w:del w:id="223" w:author="Pieken, Rebecca Contractor, DCS" w:date="2018-05-10T13:31:00Z">
        <w:r w:rsidR="00230100" w:rsidRPr="00230100" w:rsidDel="007B36C1">
          <w:delText>.</w:delText>
        </w:r>
      </w:del>
    </w:p>
    <w:p w14:paraId="1A296569" w14:textId="3C9D2A3D" w:rsidR="007B36C1" w:rsidRPr="00230100" w:rsidRDefault="007B36C1" w:rsidP="00074780">
      <w:pPr>
        <w:pStyle w:val="ReferenceList"/>
      </w:pPr>
      <w:ins w:id="224" w:author="Pieken, Rebecca Contractor, DCS" w:date="2018-05-10T13:15:00Z">
        <w:r>
          <w:rPr>
            <w:noProof/>
          </w:rPr>
          <w:drawing>
            <wp:inline distT="0" distB="0" distL="0" distR="0" wp14:anchorId="746A398D" wp14:editId="30CA34F7">
              <wp:extent cx="5486400" cy="6597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86400" cy="659765"/>
                      </a:xfrm>
                      <a:prstGeom prst="rect">
                        <a:avLst/>
                      </a:prstGeom>
                    </pic:spPr>
                  </pic:pic>
                </a:graphicData>
              </a:graphic>
            </wp:inline>
          </w:drawing>
        </w:r>
      </w:ins>
    </w:p>
    <w:p w14:paraId="2C88A430" w14:textId="2C2D8400" w:rsidR="00230100" w:rsidRDefault="00230100" w:rsidP="00074780">
      <w:pPr>
        <w:pStyle w:val="ReferenceList"/>
        <w:rPr>
          <w:ins w:id="225" w:author="Pieken, Rebecca Contractor, DCS" w:date="2018-05-10T13:32:00Z"/>
        </w:rPr>
      </w:pPr>
      <w:r w:rsidRPr="00230100">
        <w:t xml:space="preserve">[13] </w:t>
      </w:r>
      <w:r w:rsidR="00A31EBE">
        <w:tab/>
      </w:r>
      <w:r w:rsidRPr="00230100">
        <w:t>K. J. Åström, T. Hägglund</w:t>
      </w:r>
      <w:ins w:id="226" w:author="Pieken, Rebecca Contractor, DCS" w:date="2018-05-10T13:32:00Z">
        <w:r w:rsidR="007B36C1">
          <w:t>,</w:t>
        </w:r>
      </w:ins>
      <w:r w:rsidRPr="00230100">
        <w:t xml:space="preserve"> and K. J. Åström, </w:t>
      </w:r>
      <w:r w:rsidRPr="00230100">
        <w:rPr>
          <w:i/>
          <w:iCs/>
        </w:rPr>
        <w:t xml:space="preserve">PID Controllers. </w:t>
      </w:r>
      <w:r w:rsidRPr="00230100">
        <w:t>Research Triangle Park, N</w:t>
      </w:r>
      <w:del w:id="227" w:author="Pieken, Rebecca Contractor, DCS" w:date="2018-05-10T13:33:00Z">
        <w:r w:rsidRPr="00230100" w:rsidDel="007B36C1">
          <w:delText>.</w:delText>
        </w:r>
      </w:del>
      <w:r w:rsidRPr="00230100">
        <w:t>C</w:t>
      </w:r>
      <w:ins w:id="228" w:author="Pieken, Rebecca Contractor, DCS" w:date="2018-05-10T13:33:00Z">
        <w:r w:rsidR="007B36C1">
          <w:t>, USA</w:t>
        </w:r>
      </w:ins>
      <w:del w:id="229" w:author="Pieken, Rebecca Contractor, DCS" w:date="2018-05-10T13:33:00Z">
        <w:r w:rsidRPr="00230100" w:rsidDel="007B36C1">
          <w:delText>.</w:delText>
        </w:r>
      </w:del>
      <w:r w:rsidRPr="00230100">
        <w:t xml:space="preserve">: International Society for Measurement and Control, </w:t>
      </w:r>
      <w:commentRangeStart w:id="230"/>
      <w:r w:rsidRPr="00230100">
        <w:t>1995</w:t>
      </w:r>
      <w:commentRangeEnd w:id="230"/>
      <w:r w:rsidR="007B36C1">
        <w:rPr>
          <w:rStyle w:val="CommentReference"/>
        </w:rPr>
        <w:commentReference w:id="230"/>
      </w:r>
      <w:r w:rsidRPr="00230100">
        <w:t>.</w:t>
      </w:r>
    </w:p>
    <w:p w14:paraId="1C3C3EE4" w14:textId="199A20B7" w:rsidR="007B36C1" w:rsidRPr="00230100" w:rsidRDefault="007B36C1" w:rsidP="00074780">
      <w:pPr>
        <w:pStyle w:val="ReferenceList"/>
      </w:pPr>
      <w:ins w:id="231" w:author="Pieken, Rebecca Contractor, DCS" w:date="2018-05-10T13:33:00Z">
        <w:r>
          <w:rPr>
            <w:noProof/>
          </w:rPr>
          <w:drawing>
            <wp:inline distT="0" distB="0" distL="0" distR="0" wp14:anchorId="48E5CB45" wp14:editId="7C261EBB">
              <wp:extent cx="3761117" cy="1253706"/>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75817" cy="1258606"/>
                      </a:xfrm>
                      <a:prstGeom prst="rect">
                        <a:avLst/>
                      </a:prstGeom>
                    </pic:spPr>
                  </pic:pic>
                </a:graphicData>
              </a:graphic>
            </wp:inline>
          </w:drawing>
        </w:r>
      </w:ins>
    </w:p>
    <w:p w14:paraId="110F87E7" w14:textId="3E68FCF6" w:rsidR="00230100" w:rsidRPr="00230100" w:rsidRDefault="00230100" w:rsidP="00074780">
      <w:pPr>
        <w:pStyle w:val="ReferenceList"/>
      </w:pPr>
      <w:r w:rsidRPr="00230100">
        <w:lastRenderedPageBreak/>
        <w:t xml:space="preserve">[14] </w:t>
      </w:r>
      <w:r w:rsidR="00A31EBE">
        <w:tab/>
      </w:r>
      <w:r w:rsidRPr="00230100">
        <w:t xml:space="preserve">R. J. Richards, </w:t>
      </w:r>
      <w:r w:rsidRPr="00230100">
        <w:rPr>
          <w:i/>
          <w:iCs/>
        </w:rPr>
        <w:t xml:space="preserve">Solving Problems in: Control. </w:t>
      </w:r>
      <w:r w:rsidRPr="00230100">
        <w:t>(1st ed.) Harlow, Essex, England: Longman Scientific &amp; Technical, 1993.</w:t>
      </w:r>
    </w:p>
    <w:p w14:paraId="1BDD60D1" w14:textId="1A1DBD63" w:rsidR="00230100" w:rsidRPr="00230100" w:rsidRDefault="00230100" w:rsidP="00074780">
      <w:pPr>
        <w:pStyle w:val="ReferenceList"/>
      </w:pPr>
      <w:r w:rsidRPr="00230100">
        <w:t xml:space="preserve">[15] </w:t>
      </w:r>
      <w:r w:rsidR="00A31EBE">
        <w:tab/>
      </w:r>
      <w:r w:rsidRPr="00230100">
        <w:t xml:space="preserve">E. O. Doebelin, </w:t>
      </w:r>
      <w:r w:rsidRPr="00230100">
        <w:rPr>
          <w:i/>
          <w:iCs/>
        </w:rPr>
        <w:t xml:space="preserve">Control Systems Principles and Design. </w:t>
      </w:r>
      <w:r w:rsidRPr="00230100">
        <w:t>1985.</w:t>
      </w:r>
    </w:p>
    <w:p w14:paraId="16D7F8BC" w14:textId="14B4C0E7" w:rsidR="00230100" w:rsidRPr="00230100" w:rsidRDefault="00230100" w:rsidP="00074780">
      <w:pPr>
        <w:pStyle w:val="ReferenceList"/>
      </w:pPr>
      <w:r w:rsidRPr="00230100">
        <w:t xml:space="preserve">[16] </w:t>
      </w:r>
      <w:r w:rsidR="00A31EBE">
        <w:tab/>
      </w:r>
      <w:r w:rsidRPr="00230100">
        <w:t xml:space="preserve">D. A. Smallwood and L. L. Whitcomb, </w:t>
      </w:r>
      <w:r w:rsidR="00787247">
        <w:t>“</w:t>
      </w:r>
      <w:r w:rsidRPr="00230100">
        <w:t>The effect of model accuracy and thruster saturation on tracking performance of model based controllers for underwater robotic vehicles: Experimental results,</w:t>
      </w:r>
      <w:r w:rsidR="00787247">
        <w:t>”</w:t>
      </w:r>
      <w:r w:rsidRPr="00230100">
        <w:t xml:space="preserve"> in 2002, pp. 1087 vol.</w:t>
      </w:r>
      <w:commentRangeStart w:id="232"/>
      <w:r w:rsidRPr="00230100">
        <w:t>2</w:t>
      </w:r>
      <w:commentRangeEnd w:id="232"/>
      <w:r w:rsidR="007B36C1">
        <w:rPr>
          <w:rStyle w:val="CommentReference"/>
        </w:rPr>
        <w:commentReference w:id="232"/>
      </w:r>
      <w:r w:rsidRPr="00230100">
        <w:t>.</w:t>
      </w:r>
    </w:p>
    <w:p w14:paraId="766E10B9" w14:textId="516AB43D" w:rsidR="00230100" w:rsidRPr="00230100" w:rsidRDefault="00230100" w:rsidP="00074780">
      <w:pPr>
        <w:pStyle w:val="ReferenceList"/>
      </w:pPr>
      <w:r w:rsidRPr="00230100">
        <w:t xml:space="preserve">[17] </w:t>
      </w:r>
      <w:r w:rsidR="00A31EBE">
        <w:tab/>
      </w:r>
      <w:r w:rsidRPr="00230100">
        <w:t xml:space="preserve">L. L. Whitcomb and D. R. Yoerger, </w:t>
      </w:r>
      <w:r w:rsidR="00787247">
        <w:t>“</w:t>
      </w:r>
      <w:r w:rsidRPr="00230100">
        <w:t>Development, comparison, and preliminary experimental validation of nonlinear dynamic thruster models,</w:t>
      </w:r>
      <w:r w:rsidR="00787247">
        <w:t>”</w:t>
      </w:r>
      <w:r w:rsidRPr="00230100">
        <w:t xml:space="preserve"> </w:t>
      </w:r>
      <w:r w:rsidRPr="00230100">
        <w:rPr>
          <w:i/>
          <w:iCs/>
        </w:rPr>
        <w:t xml:space="preserve">Joe, </w:t>
      </w:r>
      <w:r w:rsidRPr="00230100">
        <w:t xml:space="preserve">vol. 24, </w:t>
      </w:r>
      <w:r w:rsidRPr="00230100">
        <w:rPr>
          <w:i/>
          <w:iCs/>
        </w:rPr>
        <w:t xml:space="preserve">(4), </w:t>
      </w:r>
      <w:r w:rsidRPr="00230100">
        <w:t>pp.</w:t>
      </w:r>
      <w:r w:rsidR="00787247">
        <w:t xml:space="preserve"> </w:t>
      </w:r>
      <w:r w:rsidR="00787247" w:rsidRPr="00230100">
        <w:t>481</w:t>
      </w:r>
      <w:r w:rsidR="00787247">
        <w:t>–</w:t>
      </w:r>
      <w:r w:rsidR="00787247" w:rsidRPr="00230100">
        <w:t>4</w:t>
      </w:r>
      <w:r w:rsidRPr="00230100">
        <w:t xml:space="preserve">94, 1999. Available: </w:t>
      </w:r>
      <w:r w:rsidRPr="00074780">
        <w:t>https://ieeexplore.ieee.or</w:t>
      </w:r>
      <w:r w:rsidR="00F038AB" w:rsidRPr="00074780">
        <w:t>g/</w:t>
      </w:r>
      <w:r w:rsidR="00F038AB">
        <w:t>​</w:t>
      </w:r>
      <w:r w:rsidR="00F038AB" w:rsidRPr="00074780">
        <w:t>d</w:t>
      </w:r>
      <w:r w:rsidRPr="00074780">
        <w:t>ocumen</w:t>
      </w:r>
      <w:r w:rsidR="00F038AB" w:rsidRPr="00074780">
        <w:t>t/</w:t>
      </w:r>
      <w:r w:rsidR="00F038AB">
        <w:t>​</w:t>
      </w:r>
      <w:r w:rsidR="00F038AB" w:rsidRPr="00074780">
        <w:t>8</w:t>
      </w:r>
      <w:r w:rsidRPr="00074780">
        <w:t>09270</w:t>
      </w:r>
      <w:r w:rsidRPr="00230100">
        <w:t>. DOI: 10.110</w:t>
      </w:r>
      <w:r w:rsidR="00F038AB" w:rsidRPr="00230100">
        <w:t>9/</w:t>
      </w:r>
      <w:r w:rsidR="00F038AB">
        <w:t>​</w:t>
      </w:r>
      <w:r w:rsidR="00F038AB" w:rsidRPr="00230100">
        <w:t>4</w:t>
      </w:r>
      <w:r w:rsidRPr="00230100">
        <w:t>8.</w:t>
      </w:r>
      <w:commentRangeStart w:id="233"/>
      <w:r w:rsidRPr="00230100">
        <w:t>809270</w:t>
      </w:r>
      <w:commentRangeEnd w:id="233"/>
      <w:r w:rsidR="007B36C1">
        <w:rPr>
          <w:rStyle w:val="CommentReference"/>
        </w:rPr>
        <w:commentReference w:id="233"/>
      </w:r>
      <w:r w:rsidRPr="00230100">
        <w:t>.</w:t>
      </w:r>
    </w:p>
    <w:p w14:paraId="77846D88" w14:textId="54A4F37E" w:rsidR="00230100" w:rsidRPr="00230100" w:rsidRDefault="00230100" w:rsidP="00074780">
      <w:pPr>
        <w:pStyle w:val="ReferenceList"/>
      </w:pPr>
      <w:r w:rsidRPr="00230100">
        <w:t xml:space="preserve">[18] </w:t>
      </w:r>
      <w:r w:rsidR="00A31EBE">
        <w:tab/>
      </w:r>
      <w:r w:rsidRPr="00230100">
        <w:t xml:space="preserve">L. L. Whitcomb and D. R. Yoerger, </w:t>
      </w:r>
      <w:r w:rsidR="00787247">
        <w:t>“</w:t>
      </w:r>
      <w:r w:rsidRPr="00230100">
        <w:t>Preliminary experiments in model-based thruster control for underwater vehicle positioning,</w:t>
      </w:r>
      <w:r w:rsidR="00787247">
        <w:t>”</w:t>
      </w:r>
      <w:r w:rsidRPr="00230100">
        <w:t xml:space="preserve"> </w:t>
      </w:r>
      <w:r w:rsidRPr="00230100">
        <w:rPr>
          <w:i/>
          <w:iCs/>
        </w:rPr>
        <w:t xml:space="preserve">Joe, </w:t>
      </w:r>
      <w:r w:rsidRPr="00230100">
        <w:t xml:space="preserve">vol. 24, </w:t>
      </w:r>
      <w:r w:rsidRPr="00230100">
        <w:rPr>
          <w:i/>
          <w:iCs/>
        </w:rPr>
        <w:t xml:space="preserve">(4), </w:t>
      </w:r>
      <w:r w:rsidRPr="00230100">
        <w:t>pp.</w:t>
      </w:r>
      <w:r w:rsidR="00787247">
        <w:t xml:space="preserve"> </w:t>
      </w:r>
      <w:r w:rsidR="00787247" w:rsidRPr="00230100">
        <w:t>495</w:t>
      </w:r>
      <w:r w:rsidR="00787247">
        <w:t>–</w:t>
      </w:r>
      <w:r w:rsidR="00787247" w:rsidRPr="00230100">
        <w:t>5</w:t>
      </w:r>
      <w:r w:rsidRPr="00230100">
        <w:t xml:space="preserve">06, 1999. Available: </w:t>
      </w:r>
      <w:r w:rsidRPr="00074780">
        <w:t>https://ieeexplore.ieee.or</w:t>
      </w:r>
      <w:r w:rsidR="00F038AB" w:rsidRPr="00074780">
        <w:t>g/</w:t>
      </w:r>
      <w:r w:rsidR="00F038AB">
        <w:t>​</w:t>
      </w:r>
      <w:r w:rsidR="00F038AB" w:rsidRPr="00074780">
        <w:t>d</w:t>
      </w:r>
      <w:r w:rsidRPr="00074780">
        <w:t>ocumen</w:t>
      </w:r>
      <w:r w:rsidR="00F038AB" w:rsidRPr="00074780">
        <w:t>t/</w:t>
      </w:r>
      <w:r w:rsidR="00F038AB">
        <w:t>​</w:t>
      </w:r>
      <w:r w:rsidR="00F038AB" w:rsidRPr="00074780">
        <w:t>8</w:t>
      </w:r>
      <w:r w:rsidRPr="00074780">
        <w:t>09273</w:t>
      </w:r>
      <w:r w:rsidRPr="00230100">
        <w:t>. DOI: 10.110</w:t>
      </w:r>
      <w:r w:rsidR="00F038AB" w:rsidRPr="00230100">
        <w:t>9/</w:t>
      </w:r>
      <w:r w:rsidR="00F038AB">
        <w:t>​</w:t>
      </w:r>
      <w:r w:rsidR="00F038AB" w:rsidRPr="00230100">
        <w:t>4</w:t>
      </w:r>
      <w:r w:rsidRPr="00230100">
        <w:t>8.809273.</w:t>
      </w:r>
    </w:p>
    <w:p w14:paraId="2E6B0300" w14:textId="36F9D802" w:rsidR="00230100" w:rsidRDefault="00230100" w:rsidP="00A31EBE">
      <w:pPr>
        <w:pStyle w:val="NormalWeb"/>
        <w:ind w:left="720" w:hanging="720"/>
      </w:pPr>
      <w:r w:rsidRPr="00230100">
        <w:t xml:space="preserve">[19] </w:t>
      </w:r>
      <w:r w:rsidR="00A31EBE">
        <w:tab/>
      </w:r>
      <w:r w:rsidRPr="00230100">
        <w:t xml:space="preserve">J. G. Ziegler and N. B. Nichols, </w:t>
      </w:r>
      <w:r w:rsidR="00787247">
        <w:t>“</w:t>
      </w:r>
      <w:r w:rsidRPr="00230100">
        <w:t>Optimum Setti</w:t>
      </w:r>
      <w:r w:rsidR="00A31EBE">
        <w:t>ngs for Automatic Controllers,</w:t>
      </w:r>
      <w:r w:rsidR="00787247">
        <w:t>”</w:t>
      </w:r>
      <w:r w:rsidR="00A31EBE">
        <w:t xml:space="preserve"> </w:t>
      </w:r>
      <w:r w:rsidRPr="00230100">
        <w:rPr>
          <w:i/>
          <w:iCs/>
        </w:rPr>
        <w:t xml:space="preserve">Journal of Dynamic Systems, Measurement, and Control, </w:t>
      </w:r>
      <w:r w:rsidRPr="00230100">
        <w:t xml:space="preserve">vol. 115, </w:t>
      </w:r>
      <w:r w:rsidRPr="00230100">
        <w:rPr>
          <w:i/>
          <w:iCs/>
        </w:rPr>
        <w:t xml:space="preserve">(2B), </w:t>
      </w:r>
      <w:r w:rsidR="00A31EBE">
        <w:t>pp. 220, 1993.</w:t>
      </w:r>
      <w:r w:rsidRPr="00230100">
        <w:t xml:space="preserve"> DOI: 10.111</w:t>
      </w:r>
      <w:r w:rsidR="00F038AB" w:rsidRPr="00230100">
        <w:t>5/</w:t>
      </w:r>
      <w:r w:rsidR="00F038AB">
        <w:t>​</w:t>
      </w:r>
      <w:r w:rsidR="00F038AB" w:rsidRPr="00230100">
        <w:t>1</w:t>
      </w:r>
      <w:r w:rsidRPr="00230100">
        <w:t>.2899060.</w:t>
      </w:r>
    </w:p>
    <w:p w14:paraId="5D11E966" w14:textId="77777777" w:rsidR="00A31EBE" w:rsidRPr="00230100" w:rsidRDefault="00A31EBE" w:rsidP="00A31EBE">
      <w:pPr>
        <w:pStyle w:val="NormalWeb"/>
        <w:ind w:left="720" w:hanging="720"/>
      </w:pPr>
    </w:p>
    <w:p w14:paraId="3C8E3EA8" w14:textId="0E14C556" w:rsidR="000009C6" w:rsidRDefault="00230100" w:rsidP="00A31EBE">
      <w:pPr>
        <w:pStyle w:val="ReferenceList"/>
      </w:pPr>
      <w:r w:rsidRPr="00230100">
        <w:t>[20]</w:t>
      </w:r>
      <w:r w:rsidR="00A31EBE">
        <w:tab/>
      </w:r>
      <w:r w:rsidR="00B029AF" w:rsidRPr="00B029AF">
        <w:t>Aarhus University</w:t>
      </w:r>
      <w:r w:rsidR="00B029AF">
        <w:t xml:space="preserve">. </w:t>
      </w:r>
      <w:r w:rsidRPr="00230100">
        <w:t xml:space="preserve">(29 Jan). </w:t>
      </w:r>
      <w:r w:rsidRPr="00230100">
        <w:rPr>
          <w:i/>
          <w:iCs/>
        </w:rPr>
        <w:t>Ziegler Nichols Method</w:t>
      </w:r>
      <w:r w:rsidR="00A31EBE">
        <w:t xml:space="preserve">. </w:t>
      </w:r>
      <w:r w:rsidR="00B029AF">
        <w:t>Available</w:t>
      </w:r>
      <w:r w:rsidR="00A31EBE">
        <w:t xml:space="preserve">: </w:t>
      </w:r>
      <w:r w:rsidRPr="00074780">
        <w:t>http://kurser.iha.d</w:t>
      </w:r>
      <w:r w:rsidR="00F038AB" w:rsidRPr="00074780">
        <w:t>k/</w:t>
      </w:r>
      <w:r w:rsidR="00F038AB">
        <w:t>​</w:t>
      </w:r>
      <w:r w:rsidR="00F038AB" w:rsidRPr="00074780">
        <w:t>m</w:t>
      </w:r>
      <w:r w:rsidRPr="00074780">
        <w:t>/mtpri</w:t>
      </w:r>
      <w:r w:rsidR="00F038AB" w:rsidRPr="00074780">
        <w:t>1/</w:t>
      </w:r>
      <w:r w:rsidR="00F038AB">
        <w:t>​</w:t>
      </w:r>
      <w:r w:rsidR="00F038AB" w:rsidRPr="00074780">
        <w:t>c</w:t>
      </w:r>
      <w:r w:rsidRPr="00074780">
        <w:t>ontro</w:t>
      </w:r>
      <w:r w:rsidR="00F038AB" w:rsidRPr="00074780">
        <w:t>l/</w:t>
      </w:r>
      <w:r w:rsidR="00F038AB">
        <w:t>​</w:t>
      </w:r>
      <w:r w:rsidR="00F038AB" w:rsidRPr="00074780">
        <w:t>3</w:t>
      </w:r>
      <w:r w:rsidRPr="00074780">
        <w:t>_PI</w:t>
      </w:r>
      <w:r w:rsidR="00F038AB" w:rsidRPr="00074780">
        <w:t>D/</w:t>
      </w:r>
      <w:r w:rsidR="00F038AB">
        <w:t>​</w:t>
      </w:r>
      <w:r w:rsidR="00F038AB" w:rsidRPr="00074780">
        <w:t>f</w:t>
      </w:r>
      <w:r w:rsidRPr="00074780">
        <w:t>_ziegle</w:t>
      </w:r>
      <w:r w:rsidR="00F038AB" w:rsidRPr="00074780">
        <w:t>r/</w:t>
      </w:r>
      <w:r w:rsidR="00F038AB">
        <w:t>​</w:t>
      </w:r>
      <w:r w:rsidR="00F038AB" w:rsidRPr="00074780">
        <w:t>z</w:t>
      </w:r>
      <w:r w:rsidRPr="00074780">
        <w:t>iegler_nichols_method.</w:t>
      </w:r>
      <w:commentRangeStart w:id="234"/>
      <w:r w:rsidRPr="00074780">
        <w:t>html</w:t>
      </w:r>
      <w:commentRangeEnd w:id="234"/>
      <w:r w:rsidR="007B36C1">
        <w:rPr>
          <w:rStyle w:val="CommentReference"/>
        </w:rPr>
        <w:commentReference w:id="234"/>
      </w:r>
      <w:r w:rsidRPr="00230100">
        <w:t>.</w:t>
      </w:r>
    </w:p>
    <w:p w14:paraId="0EE4C09D" w14:textId="3CC71570" w:rsidR="00EB056A" w:rsidRDefault="00EB056A" w:rsidP="00230100"/>
    <w:p w14:paraId="132AF43D" w14:textId="77777777" w:rsidR="00D87BD7" w:rsidRDefault="00D87BD7">
      <w:pPr>
        <w:rPr>
          <w:rFonts w:eastAsia="Times New Roman" w:cs="Times New Roman"/>
          <w:caps/>
          <w:color w:val="000000"/>
        </w:rPr>
      </w:pPr>
      <w:r>
        <w:br w:type="page"/>
      </w:r>
    </w:p>
    <w:p w14:paraId="78BE090B" w14:textId="3A3B61FD" w:rsidR="00EB056A" w:rsidRDefault="00EB056A" w:rsidP="000E58D7">
      <w:pPr>
        <w:pStyle w:val="BlankPage"/>
      </w:pPr>
      <w:r>
        <w:lastRenderedPageBreak/>
        <w:t xml:space="preserve">THIS PAGE INTENTIONALLY LEFT BLANK </w:t>
      </w:r>
    </w:p>
    <w:p w14:paraId="2D6DEC2D" w14:textId="77777777" w:rsidR="00EB056A" w:rsidRDefault="00EB056A" w:rsidP="00EB056A">
      <w:pPr>
        <w:jc w:val="left"/>
        <w:rPr>
          <w:caps/>
          <w:color w:val="000000"/>
        </w:rPr>
      </w:pPr>
      <w:r>
        <w:br w:type="page"/>
      </w:r>
    </w:p>
    <w:p w14:paraId="6D0A3384" w14:textId="3F72605A" w:rsidR="00EB056A" w:rsidRDefault="00EB056A" w:rsidP="00EB056A">
      <w:pPr>
        <w:pStyle w:val="Heading1"/>
        <w:numPr>
          <w:ilvl w:val="0"/>
          <w:numId w:val="0"/>
        </w:numPr>
      </w:pPr>
      <w:bookmarkStart w:id="235" w:name="_Toc408401065"/>
      <w:bookmarkStart w:id="236" w:name="_Toc422821088"/>
      <w:bookmarkStart w:id="237" w:name="_Toc514246797"/>
      <w:r>
        <w:lastRenderedPageBreak/>
        <w:t>initial distribution list</w:t>
      </w:r>
      <w:bookmarkEnd w:id="235"/>
      <w:bookmarkEnd w:id="236"/>
      <w:bookmarkEnd w:id="237"/>
    </w:p>
    <w:p w14:paraId="3B673F7F" w14:textId="77777777" w:rsidR="00EB056A" w:rsidRDefault="00EB056A" w:rsidP="00EB056A">
      <w:r>
        <w:t>1.</w:t>
      </w:r>
      <w:r>
        <w:tab/>
        <w:t>Defense Technical Information Center</w:t>
      </w:r>
    </w:p>
    <w:p w14:paraId="02FBBE63" w14:textId="77777777" w:rsidR="00EB056A" w:rsidRDefault="00EB056A" w:rsidP="00EB056A">
      <w:r>
        <w:tab/>
        <w:t>Ft. Belvoir, Virginia</w:t>
      </w:r>
    </w:p>
    <w:p w14:paraId="0EC387E0" w14:textId="77777777" w:rsidR="00EB056A" w:rsidRDefault="00EB056A" w:rsidP="00EB056A"/>
    <w:p w14:paraId="7E4060C9" w14:textId="77777777" w:rsidR="00EB056A" w:rsidRDefault="00EB056A" w:rsidP="00EB056A">
      <w:r>
        <w:t>2.</w:t>
      </w:r>
      <w:r>
        <w:tab/>
        <w:t>Dudley Knox Library</w:t>
      </w:r>
    </w:p>
    <w:p w14:paraId="06CDE9A5" w14:textId="77777777" w:rsidR="00EB056A" w:rsidRDefault="00EB056A" w:rsidP="00EB056A">
      <w:r>
        <w:tab/>
        <w:t>Naval Postgraduate School</w:t>
      </w:r>
    </w:p>
    <w:p w14:paraId="248924B4" w14:textId="77777777" w:rsidR="00EB056A" w:rsidRPr="00DE0540" w:rsidRDefault="00EB056A" w:rsidP="00EB056A">
      <w:r>
        <w:tab/>
        <w:t>Monterey, California</w:t>
      </w:r>
    </w:p>
    <w:sectPr w:rsidR="00EB056A" w:rsidRPr="00DE0540" w:rsidSect="00EB056A">
      <w:footerReference w:type="default" r:id="rId182"/>
      <w:pgSz w:w="12240" w:h="15840"/>
      <w:pgMar w:top="1440" w:right="1800" w:bottom="1440" w:left="1800" w:header="0" w:footer="144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 w:author="Pieken, Rebecca Contractor, DCS" w:date="2018-05-10T11:31:00Z" w:initials="PRCD">
    <w:p w14:paraId="1D49F98C" w14:textId="77777777" w:rsidR="00A32BCB" w:rsidRDefault="00A32BCB" w:rsidP="008E545E">
      <w:pPr>
        <w:pStyle w:val="CommentText"/>
        <w:ind w:left="0"/>
      </w:pPr>
      <w:r>
        <w:rPr>
          <w:rStyle w:val="CommentReference"/>
        </w:rPr>
        <w:annotationRef/>
      </w:r>
      <w:r>
        <w:t>Please ensure all regular paragraphs are styled “All Paragraph”</w:t>
      </w:r>
    </w:p>
    <w:p w14:paraId="06D1B5A3" w14:textId="77777777" w:rsidR="00A32BCB" w:rsidRDefault="00A32BCB" w:rsidP="008E545E">
      <w:pPr>
        <w:pStyle w:val="CommentText"/>
        <w:ind w:left="0"/>
      </w:pPr>
    </w:p>
    <w:p w14:paraId="2F4FA377" w14:textId="44DCBA66" w:rsidR="00A32BCB" w:rsidRDefault="00A32BCB" w:rsidP="008E545E">
      <w:pPr>
        <w:pStyle w:val="CommentText"/>
        <w:ind w:left="0"/>
      </w:pPr>
      <w:r>
        <w:t>I have marked the first few for you, so please take my lead and update throughout (and follow this style in new material).</w:t>
      </w:r>
    </w:p>
  </w:comment>
  <w:comment w:id="10" w:author="Pieken, Rebecca Contractor, DCS" w:date="2018-05-10T13:43:00Z" w:initials="PRCD">
    <w:p w14:paraId="463B12ED" w14:textId="144CAD6C" w:rsidR="00A32BCB" w:rsidRDefault="00A32BCB">
      <w:pPr>
        <w:pStyle w:val="CommentText"/>
      </w:pPr>
      <w:r>
        <w:rPr>
          <w:rStyle w:val="CommentReference"/>
        </w:rPr>
        <w:annotationRef/>
      </w:r>
      <w:r>
        <w:t>Common nouns are often capitalized incorrectly. See https://my.nps.edu/documents/105790666/106471207/Capitalization+Reference+Sheet/9b1faaa4-ba79-4944-a2ef-cee20e6a0b12</w:t>
      </w:r>
    </w:p>
    <w:p w14:paraId="45234DFC" w14:textId="77777777" w:rsidR="00A32BCB" w:rsidRDefault="00A32BCB">
      <w:pPr>
        <w:pStyle w:val="CommentText"/>
      </w:pPr>
    </w:p>
  </w:comment>
  <w:comment w:id="11" w:author="Pieken, Rebecca Contractor, DCS" w:date="2018-05-10T11:55:00Z" w:initials="PRCD">
    <w:p w14:paraId="29680ECC" w14:textId="13F42AA2" w:rsidR="00A32BCB" w:rsidRDefault="00A32BCB">
      <w:pPr>
        <w:pStyle w:val="CommentText"/>
      </w:pPr>
      <w:r>
        <w:rPr>
          <w:rStyle w:val="CommentReference"/>
        </w:rPr>
        <w:annotationRef/>
      </w:r>
      <w:r>
        <w:t>Please ensure punctuation and bracketed citation appear after closing quotation marks</w:t>
      </w:r>
    </w:p>
  </w:comment>
  <w:comment w:id="12" w:author="Pieken, Rebecca Contractor, DCS" w:date="2018-05-10T13:44:00Z" w:initials="PRCD">
    <w:p w14:paraId="3BAB7037" w14:textId="4ACEFB97" w:rsidR="00A32BCB" w:rsidRDefault="00A32BCB">
      <w:pPr>
        <w:pStyle w:val="CommentText"/>
      </w:pPr>
      <w:r>
        <w:rPr>
          <w:rStyle w:val="CommentReference"/>
        </w:rPr>
        <w:annotationRef/>
      </w:r>
      <w:r>
        <w:t>Please hyphenate compound adjectives (two or more words that together make an adjective).</w:t>
      </w:r>
    </w:p>
    <w:p w14:paraId="623299AD" w14:textId="77777777" w:rsidR="00A32BCB" w:rsidRDefault="00A32BCB">
      <w:pPr>
        <w:pStyle w:val="CommentText"/>
      </w:pPr>
    </w:p>
  </w:comment>
  <w:comment w:id="26" w:author="Pieken, Rebecca Contractor, DCS" w:date="2018-05-10T11:56:00Z" w:initials="PRCD">
    <w:p w14:paraId="37408A32" w14:textId="5FB6F432" w:rsidR="00A32BCB" w:rsidRDefault="00A32BCB">
      <w:pPr>
        <w:pStyle w:val="CommentText"/>
      </w:pPr>
      <w:r>
        <w:rPr>
          <w:rStyle w:val="CommentReference"/>
        </w:rPr>
        <w:annotationRef/>
      </w:r>
      <w:r>
        <w:t xml:space="preserve">For any figure or table that is not your original work, start your citation with </w:t>
      </w:r>
      <w:r w:rsidRPr="004765B4">
        <w:rPr>
          <w:highlight w:val="yellow"/>
        </w:rPr>
        <w:t>“Source:”</w:t>
      </w:r>
      <w:r>
        <w:t xml:space="preserve"> if you have used the image exactly as it was created. Use </w:t>
      </w:r>
      <w:r w:rsidRPr="004765B4">
        <w:rPr>
          <w:highlight w:val="yellow"/>
        </w:rPr>
        <w:t>“Adapted from”</w:t>
      </w:r>
      <w:r>
        <w:t xml:space="preserve"> if you altered the original image or used someone else's data to create the image.</w:t>
      </w:r>
    </w:p>
    <w:p w14:paraId="08C30C0B" w14:textId="644B99C7" w:rsidR="00A32BCB" w:rsidRDefault="00A32BCB">
      <w:pPr>
        <w:pStyle w:val="CommentText"/>
      </w:pPr>
    </w:p>
    <w:p w14:paraId="43575510" w14:textId="34A65497" w:rsidR="00A32BCB" w:rsidRDefault="00A32BCB">
      <w:pPr>
        <w:pStyle w:val="CommentText"/>
      </w:pPr>
      <w:r>
        <w:t>Granted, if this was solely yours, no worries.</w:t>
      </w:r>
    </w:p>
  </w:comment>
  <w:comment w:id="28" w:author="Pieken, Rebecca Contractor, DCS" w:date="2018-05-10T11:57:00Z" w:initials="PRCD">
    <w:p w14:paraId="5F5F1ED8" w14:textId="2986654E" w:rsidR="00A32BCB" w:rsidRDefault="00A32BCB">
      <w:pPr>
        <w:pStyle w:val="CommentText"/>
      </w:pPr>
      <w:r>
        <w:rPr>
          <w:rStyle w:val="CommentReference"/>
        </w:rPr>
        <w:annotationRef/>
      </w:r>
      <w:r>
        <w:t>Ensure you indicate that you are referencing equations</w:t>
      </w:r>
    </w:p>
  </w:comment>
  <w:comment w:id="39" w:author="Pieken, Rebecca Contractor, DCS" w:date="2018-05-10T11:59:00Z" w:initials="PRCD">
    <w:p w14:paraId="3995C25D" w14:textId="2693EA2F" w:rsidR="00A32BCB" w:rsidRDefault="00A32BCB" w:rsidP="004765B4">
      <w:pPr>
        <w:pStyle w:val="CommentText"/>
        <w:ind w:left="0"/>
      </w:pPr>
      <w:r>
        <w:rPr>
          <w:rStyle w:val="CommentReference"/>
        </w:rPr>
        <w:annotationRef/>
      </w:r>
      <w:r>
        <w:t>Ensure a period appears after every figure or table that has a citation.</w:t>
      </w:r>
    </w:p>
  </w:comment>
  <w:comment w:id="42" w:author="Pieken, Rebecca Contractor, DCS" w:date="2018-05-10T11:59:00Z" w:initials="PRCD">
    <w:p w14:paraId="28C7001F" w14:textId="3416D284" w:rsidR="00A32BCB" w:rsidRDefault="00A32BCB">
      <w:pPr>
        <w:pStyle w:val="CommentText"/>
      </w:pPr>
      <w:r>
        <w:rPr>
          <w:rStyle w:val="CommentReference"/>
        </w:rPr>
        <w:annotationRef/>
      </w:r>
      <w:r>
        <w:t>Which reference is his/hers? Ensure bracketed citations are used.</w:t>
      </w:r>
    </w:p>
  </w:comment>
  <w:comment w:id="44" w:author="Pieken, Rebecca Contractor, DCS" w:date="2018-05-10T12:00:00Z" w:initials="PRCD">
    <w:p w14:paraId="46178890" w14:textId="0C7274F7" w:rsidR="00A32BCB" w:rsidRDefault="00A32BCB">
      <w:pPr>
        <w:pStyle w:val="CommentText"/>
      </w:pPr>
      <w:r>
        <w:rPr>
          <w:rStyle w:val="CommentReference"/>
        </w:rPr>
        <w:annotationRef/>
      </w:r>
      <w:r>
        <w:t>Contractions are not used in academic writing.</w:t>
      </w:r>
    </w:p>
    <w:p w14:paraId="7B1A4FA2" w14:textId="77777777" w:rsidR="00A32BCB" w:rsidRDefault="00A32BCB">
      <w:pPr>
        <w:pStyle w:val="CommentText"/>
      </w:pPr>
    </w:p>
  </w:comment>
  <w:comment w:id="53" w:author="Pieken, Rebecca Contractor, DCS" w:date="2018-05-10T13:46:00Z" w:initials="PRCD">
    <w:p w14:paraId="17478D16" w14:textId="09E13611" w:rsidR="00A32BCB" w:rsidRDefault="00A32BCB">
      <w:pPr>
        <w:pStyle w:val="CommentText"/>
      </w:pPr>
      <w:r>
        <w:rPr>
          <w:rStyle w:val="CommentReference"/>
        </w:rPr>
        <w:annotationRef/>
      </w:r>
      <w:r>
        <w:t>Avoid referring to tables and figures, equations, or parts of your text directionally (“above” or “below”); this positioning of elements in your thesis could always change and, depending on the format your various readers use, may be inaccurate</w:t>
      </w:r>
    </w:p>
    <w:p w14:paraId="7D9F9CE0" w14:textId="77777777" w:rsidR="00A32BCB" w:rsidRDefault="00A32BCB">
      <w:pPr>
        <w:pStyle w:val="CommentText"/>
      </w:pPr>
    </w:p>
  </w:comment>
  <w:comment w:id="55" w:author="Pieken, Rebecca Contractor, DCS" w:date="2018-05-10T12:03:00Z" w:initials="PRCD">
    <w:p w14:paraId="5E123605" w14:textId="0A2DB81C" w:rsidR="00A32BCB" w:rsidRDefault="00A32BCB">
      <w:pPr>
        <w:pStyle w:val="CommentText"/>
      </w:pPr>
      <w:r>
        <w:rPr>
          <w:rStyle w:val="CommentReference"/>
        </w:rPr>
        <w:annotationRef/>
      </w:r>
      <w:r>
        <w:t>I’ll ensure all tables break properly (if they need to break at all) in Final Review</w:t>
      </w:r>
    </w:p>
  </w:comment>
  <w:comment w:id="84" w:author="Pieken, Rebecca Contractor, DCS" w:date="2018-05-10T12:12:00Z" w:initials="PRCD">
    <w:p w14:paraId="348CE640" w14:textId="744FD671" w:rsidR="00A32BCB" w:rsidRDefault="00A32BCB" w:rsidP="003B4704">
      <w:pPr>
        <w:pStyle w:val="CommentText"/>
      </w:pPr>
      <w:r>
        <w:rPr>
          <w:rStyle w:val="CommentReference"/>
        </w:rPr>
        <w:annotationRef/>
      </w:r>
      <w:r>
        <w:t>Please ensure your subject and verb agree in number</w:t>
      </w:r>
    </w:p>
    <w:p w14:paraId="6C05B245" w14:textId="4544449C" w:rsidR="00A32BCB" w:rsidRDefault="00A32BCB" w:rsidP="003B4704">
      <w:pPr>
        <w:pStyle w:val="CommentText"/>
      </w:pPr>
    </w:p>
    <w:p w14:paraId="6708F268" w14:textId="6AA14AD5" w:rsidR="00A32BCB" w:rsidRDefault="00A32BCB" w:rsidP="003B4704">
      <w:pPr>
        <w:pStyle w:val="CommentText"/>
      </w:pPr>
      <w:r>
        <w:t>I have marked the first few for you, so please take my lead and update throughout (and follow this style in new material).</w:t>
      </w:r>
    </w:p>
  </w:comment>
  <w:comment w:id="166" w:author="Pieken, Rebecca Contractor, DCS" w:date="2018-05-10T11:46:00Z" w:initials="PRCD">
    <w:p w14:paraId="69D0B6EA" w14:textId="736C20C8" w:rsidR="00A32BCB" w:rsidRDefault="00A32BCB" w:rsidP="000009C6">
      <w:pPr>
        <w:pStyle w:val="CommentText"/>
      </w:pPr>
      <w:r>
        <w:rPr>
          <w:rStyle w:val="CommentReference"/>
        </w:rPr>
        <w:annotationRef/>
      </w:r>
      <w:r>
        <w:t>As is almost always the case, your references need some fine tuning. Please follow my lead and apply corrections to all similar references.</w:t>
      </w:r>
    </w:p>
    <w:p w14:paraId="0BF7BDC8" w14:textId="2879F5A0" w:rsidR="00A32BCB" w:rsidRDefault="00A32BCB" w:rsidP="000009C6">
      <w:pPr>
        <w:pStyle w:val="CommentText"/>
      </w:pPr>
    </w:p>
  </w:comment>
  <w:comment w:id="183" w:author="Pieken, Rebecca Contractor, DCS" w:date="2018-05-10T12:13:00Z" w:initials="PRCD">
    <w:p w14:paraId="54A9B443" w14:textId="40B2BBAA" w:rsidR="00A32BCB" w:rsidRDefault="00A32BCB" w:rsidP="003B4704">
      <w:pPr>
        <w:pStyle w:val="CommentText"/>
        <w:ind w:left="0"/>
      </w:pPr>
      <w:r>
        <w:rPr>
          <w:rStyle w:val="CommentReference"/>
        </w:rPr>
        <w:annotationRef/>
      </w:r>
      <w:r>
        <w:rPr>
          <w:rStyle w:val="CommentReference"/>
        </w:rPr>
        <w:t>Format as a journal</w:t>
      </w:r>
    </w:p>
  </w:comment>
  <w:comment w:id="186" w:author="Pieken, Rebecca Contractor, DCS" w:date="2018-05-10T12:15:00Z" w:initials="PRCD">
    <w:p w14:paraId="15021E4D" w14:textId="5C051183" w:rsidR="00A32BCB" w:rsidRDefault="00A32BCB" w:rsidP="00F038AB">
      <w:pPr>
        <w:pStyle w:val="CommentText"/>
        <w:ind w:left="0"/>
      </w:pPr>
      <w:r>
        <w:rPr>
          <w:rStyle w:val="CommentReference"/>
        </w:rPr>
        <w:annotationRef/>
      </w:r>
      <w:r>
        <w:t>What type of document is this? Please include publication information or URL and format according to citation style.</w:t>
      </w:r>
    </w:p>
  </w:comment>
  <w:comment w:id="187" w:author="Pieken, Rebecca Contractor, DCS" w:date="2018-05-10T12:15:00Z" w:initials="PRCD">
    <w:p w14:paraId="4A3F1F53" w14:textId="60C0CF09" w:rsidR="00A32BCB" w:rsidRDefault="00A32BCB">
      <w:pPr>
        <w:pStyle w:val="CommentText"/>
      </w:pPr>
      <w:r>
        <w:rPr>
          <w:rStyle w:val="CommentReference"/>
        </w:rPr>
        <w:annotationRef/>
      </w:r>
      <w:r>
        <w:t>What type of document is this? Please include publication information or URL and format according to citation style.</w:t>
      </w:r>
    </w:p>
  </w:comment>
  <w:comment w:id="194" w:author="Pieken, Rebecca Contractor, DCS" w:date="2018-05-10T12:16:00Z" w:initials="PRCD">
    <w:p w14:paraId="1D39A41C" w14:textId="25F2E036" w:rsidR="00A32BCB" w:rsidRDefault="00A32BCB" w:rsidP="00F038AB">
      <w:pPr>
        <w:pStyle w:val="CommentText"/>
        <w:ind w:left="0"/>
      </w:pPr>
      <w:r>
        <w:rPr>
          <w:rStyle w:val="CommentReference"/>
        </w:rPr>
        <w:annotationRef/>
      </w:r>
      <w:r>
        <w:t>Format as a book; ensure publisher info included and complete.</w:t>
      </w:r>
    </w:p>
  </w:comment>
  <w:comment w:id="197" w:author="Pieken, Rebecca Contractor, DCS" w:date="2018-05-10T12:18:00Z" w:initials="PRCD">
    <w:p w14:paraId="224431EC" w14:textId="447044C3" w:rsidR="00A32BCB" w:rsidRDefault="00A32BCB">
      <w:pPr>
        <w:pStyle w:val="CommentText"/>
      </w:pPr>
      <w:r>
        <w:rPr>
          <w:rStyle w:val="CommentReference"/>
        </w:rPr>
        <w:annotationRef/>
      </w:r>
      <w:r>
        <w:t>What type of document is this? Please include publication information or URL and format according to citation style.</w:t>
      </w:r>
    </w:p>
  </w:comment>
  <w:comment w:id="202" w:author="Pieken, Rebecca Contractor, DCS" w:date="2018-05-10T12:18:00Z" w:initials="PRCD">
    <w:p w14:paraId="5748ECBC" w14:textId="3A5114CD" w:rsidR="00A32BCB" w:rsidRDefault="00A32BCB">
      <w:pPr>
        <w:pStyle w:val="CommentText"/>
      </w:pPr>
      <w:r>
        <w:rPr>
          <w:rStyle w:val="CommentReference"/>
        </w:rPr>
        <w:annotationRef/>
      </w:r>
      <w:r>
        <w:t>Please only provide 1 URL; DOI is best.</w:t>
      </w:r>
    </w:p>
  </w:comment>
  <w:comment w:id="210" w:author="Pieken, Rebecca Contractor, DCS" w:date="2018-05-10T12:56:00Z" w:initials="PRCD">
    <w:p w14:paraId="6CDA6604" w14:textId="4996FAB7" w:rsidR="00A32BCB" w:rsidRDefault="00A32BCB">
      <w:pPr>
        <w:pStyle w:val="CommentText"/>
      </w:pPr>
      <w:r>
        <w:rPr>
          <w:rStyle w:val="CommentReference"/>
        </w:rPr>
        <w:annotationRef/>
      </w:r>
      <w:r>
        <w:t>?</w:t>
      </w:r>
    </w:p>
  </w:comment>
  <w:comment w:id="214" w:author="Pieken, Rebecca Contractor, DCS" w:date="2018-05-10T12:56:00Z" w:initials="PRCD">
    <w:p w14:paraId="1322B608" w14:textId="0AB5F085" w:rsidR="00A32BCB" w:rsidRDefault="00A32BCB">
      <w:pPr>
        <w:pStyle w:val="CommentText"/>
      </w:pPr>
      <w:r>
        <w:rPr>
          <w:rStyle w:val="CommentReference"/>
        </w:rPr>
        <w:annotationRef/>
      </w:r>
      <w:r>
        <w:t>Format as a conference paper</w:t>
      </w:r>
    </w:p>
  </w:comment>
  <w:comment w:id="222" w:author="Pieken, Rebecca Contractor, DCS" w:date="2018-05-10T13:31:00Z" w:initials="PRCD">
    <w:p w14:paraId="577B446C" w14:textId="615191D5" w:rsidR="00A32BCB" w:rsidRDefault="00A32BCB">
      <w:pPr>
        <w:pStyle w:val="CommentText"/>
      </w:pPr>
      <w:r>
        <w:rPr>
          <w:rStyle w:val="CommentReference"/>
        </w:rPr>
        <w:annotationRef/>
      </w:r>
      <w:r>
        <w:t>Format as a web page with no author or date; add accessed date</w:t>
      </w:r>
    </w:p>
  </w:comment>
  <w:comment w:id="230" w:author="Pieken, Rebecca Contractor, DCS" w:date="2018-05-10T13:32:00Z" w:initials="PRCD">
    <w:p w14:paraId="73C5FCF9" w14:textId="391F0D59" w:rsidR="00A32BCB" w:rsidRDefault="00A32BCB">
      <w:pPr>
        <w:pStyle w:val="CommentText"/>
      </w:pPr>
      <w:r>
        <w:rPr>
          <w:rStyle w:val="CommentReference"/>
        </w:rPr>
        <w:annotationRef/>
      </w:r>
      <w:r>
        <w:t>Format as a book</w:t>
      </w:r>
    </w:p>
  </w:comment>
  <w:comment w:id="232" w:author="Pieken, Rebecca Contractor, DCS" w:date="2018-05-10T13:33:00Z" w:initials="PRCD">
    <w:p w14:paraId="322FEC5F" w14:textId="41B3CF1F" w:rsidR="00A32BCB" w:rsidRDefault="00A32BCB">
      <w:pPr>
        <w:pStyle w:val="CommentText"/>
      </w:pPr>
      <w:r>
        <w:rPr>
          <w:rStyle w:val="CommentReference"/>
        </w:rPr>
        <w:annotationRef/>
      </w:r>
      <w:r>
        <w:t>What type of document is this? Please include publication information or URL and format according to citation style.</w:t>
      </w:r>
    </w:p>
  </w:comment>
  <w:comment w:id="233" w:author="Pieken, Rebecca Contractor, DCS" w:date="2018-05-10T13:34:00Z" w:initials="PRCD">
    <w:p w14:paraId="46891C48" w14:textId="44FC40F5" w:rsidR="00A32BCB" w:rsidRDefault="00A32BCB" w:rsidP="007B36C1">
      <w:pPr>
        <w:pStyle w:val="CommentText"/>
        <w:ind w:left="0"/>
      </w:pPr>
      <w:r>
        <w:rPr>
          <w:rStyle w:val="CommentReference"/>
        </w:rPr>
        <w:annotationRef/>
      </w:r>
      <w:r>
        <w:t>Please provide correct title of journal for all journals (IEEE J. Ocean. Eng.)</w:t>
      </w:r>
      <w:r>
        <w:rPr>
          <w:rFonts w:ascii="Arial" w:hAnsi="Arial" w:cs="Arial"/>
          <w:color w:val="333333"/>
          <w:sz w:val="23"/>
          <w:szCs w:val="23"/>
          <w:shd w:val="clear" w:color="auto" w:fill="FFFFFF"/>
        </w:rPr>
        <w:t> </w:t>
      </w:r>
      <w:r>
        <w:t xml:space="preserve"> Please ensure it is formatted per style.</w:t>
      </w:r>
    </w:p>
  </w:comment>
  <w:comment w:id="234" w:author="Pieken, Rebecca Contractor, DCS" w:date="2018-05-10T13:36:00Z" w:initials="PRCD">
    <w:p w14:paraId="00D34A39" w14:textId="47A3121A" w:rsidR="00A32BCB" w:rsidRDefault="00A32BCB">
      <w:pPr>
        <w:pStyle w:val="CommentText"/>
      </w:pPr>
      <w:r>
        <w:rPr>
          <w:rStyle w:val="CommentReference"/>
        </w:rPr>
        <w:annotationRef/>
      </w:r>
      <w:r>
        <w:t>What type of document is this? Please include publication information or URL and format according to citation style.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4FA377" w15:done="0"/>
  <w15:commentEx w15:paraId="45234DFC" w15:done="0"/>
  <w15:commentEx w15:paraId="29680ECC" w15:done="0"/>
  <w15:commentEx w15:paraId="623299AD" w15:done="0"/>
  <w15:commentEx w15:paraId="43575510" w15:done="0"/>
  <w15:commentEx w15:paraId="5F5F1ED8" w15:done="0"/>
  <w15:commentEx w15:paraId="3995C25D" w15:done="0"/>
  <w15:commentEx w15:paraId="28C7001F" w15:done="0"/>
  <w15:commentEx w15:paraId="7B1A4FA2" w15:done="0"/>
  <w15:commentEx w15:paraId="7D9F9CE0" w15:done="0"/>
  <w15:commentEx w15:paraId="5E123605" w15:done="0"/>
  <w15:commentEx w15:paraId="6708F268" w15:done="0"/>
  <w15:commentEx w15:paraId="0BF7BDC8" w15:done="0"/>
  <w15:commentEx w15:paraId="54A9B443" w15:done="0"/>
  <w15:commentEx w15:paraId="15021E4D" w15:done="0"/>
  <w15:commentEx w15:paraId="4A3F1F53" w15:done="0"/>
  <w15:commentEx w15:paraId="1D39A41C" w15:done="0"/>
  <w15:commentEx w15:paraId="224431EC" w15:done="0"/>
  <w15:commentEx w15:paraId="5748ECBC" w15:done="0"/>
  <w15:commentEx w15:paraId="6CDA6604" w15:done="0"/>
  <w15:commentEx w15:paraId="1322B608" w15:done="0"/>
  <w15:commentEx w15:paraId="577B446C" w15:done="0"/>
  <w15:commentEx w15:paraId="73C5FCF9" w15:done="0"/>
  <w15:commentEx w15:paraId="322FEC5F" w15:done="0"/>
  <w15:commentEx w15:paraId="46891C48" w15:done="0"/>
  <w15:commentEx w15:paraId="00D34A39"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78E883" w14:textId="77777777" w:rsidR="007831DE" w:rsidRDefault="007831DE" w:rsidP="00852496">
      <w:r>
        <w:separator/>
      </w:r>
    </w:p>
  </w:endnote>
  <w:endnote w:type="continuationSeparator" w:id="0">
    <w:p w14:paraId="22A4C431" w14:textId="77777777" w:rsidR="007831DE" w:rsidRDefault="007831DE" w:rsidP="00852496">
      <w:r>
        <w:continuationSeparator/>
      </w:r>
    </w:p>
  </w:endnote>
  <w:endnote w:type="continuationNotice" w:id="1">
    <w:p w14:paraId="00388B47" w14:textId="77777777" w:rsidR="007831DE" w:rsidRDefault="007831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Grande">
    <w:altName w:val="Times New Roman"/>
    <w:charset w:val="00"/>
    <w:family w:val="auto"/>
    <w:pitch w:val="variable"/>
    <w:sig w:usb0="E1000AEF" w:usb1="5000A1FF" w:usb2="00000000" w:usb3="00000000" w:csb0="000001BF" w:csb1="00000000"/>
  </w:font>
  <w:font w:name="Arial Unicode MS">
    <w:panose1 w:val="020B0604020202020204"/>
    <w:charset w:val="80"/>
    <w:family w:val="swiss"/>
    <w:pitch w:val="variable"/>
    <w:sig w:usb0="F7FFAFFF" w:usb1="E9DFFFFF" w:usb2="0000003F" w:usb3="00000000" w:csb0="003F01FF" w:csb1="00000000"/>
  </w:font>
  <w:font w:name="CMMI10">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4358A1" w14:textId="77777777" w:rsidR="00A32BCB" w:rsidRDefault="00A32BC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46A1A2" w14:textId="725B45CF" w:rsidR="00A32BCB" w:rsidRPr="00BD122F" w:rsidRDefault="00A32BCB">
    <w:pPr>
      <w:framePr w:wrap="around" w:vAnchor="text" w:hAnchor="margin" w:xAlign="center" w:y="1"/>
      <w:rPr>
        <w:rStyle w:val="PageNumber"/>
      </w:rPr>
    </w:pPr>
    <w:r w:rsidRPr="00BD122F">
      <w:rPr>
        <w:rStyle w:val="PageNumber"/>
      </w:rPr>
      <w:fldChar w:fldCharType="begin"/>
    </w:r>
    <w:r w:rsidRPr="00BD122F">
      <w:rPr>
        <w:rStyle w:val="PageNumber"/>
      </w:rPr>
      <w:instrText xml:space="preserve">PAGE  </w:instrText>
    </w:r>
    <w:r w:rsidRPr="00BD122F">
      <w:rPr>
        <w:rStyle w:val="PageNumber"/>
      </w:rPr>
      <w:fldChar w:fldCharType="separate"/>
    </w:r>
    <w:r w:rsidR="00761258">
      <w:rPr>
        <w:rStyle w:val="PageNumber"/>
        <w:noProof/>
      </w:rPr>
      <w:t>xviii</w:t>
    </w:r>
    <w:r w:rsidRPr="00BD122F">
      <w:rPr>
        <w:rStyle w:val="PageNumber"/>
      </w:rPr>
      <w:fldChar w:fldCharType="end"/>
    </w:r>
  </w:p>
  <w:p w14:paraId="60B3BCEF" w14:textId="77777777" w:rsidR="00A32BCB" w:rsidRDefault="00A32BCB"/>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3107FB" w14:textId="77777777" w:rsidR="00A32BCB" w:rsidRDefault="00A32BCB">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AA3700" w14:textId="0B08F6AC" w:rsidR="00A32BCB" w:rsidRPr="00BD122F" w:rsidRDefault="00A32BCB">
    <w:pPr>
      <w:framePr w:wrap="around" w:vAnchor="text" w:hAnchor="margin" w:xAlign="center" w:y="1"/>
      <w:rPr>
        <w:rStyle w:val="PageNumber"/>
      </w:rPr>
    </w:pPr>
    <w:r w:rsidRPr="00BD122F">
      <w:rPr>
        <w:rStyle w:val="PageNumber"/>
      </w:rPr>
      <w:fldChar w:fldCharType="begin"/>
    </w:r>
    <w:r w:rsidRPr="00BD122F">
      <w:rPr>
        <w:rStyle w:val="PageNumber"/>
      </w:rPr>
      <w:instrText xml:space="preserve">PAGE  </w:instrText>
    </w:r>
    <w:r w:rsidRPr="00BD122F">
      <w:rPr>
        <w:rStyle w:val="PageNumber"/>
      </w:rPr>
      <w:fldChar w:fldCharType="separate"/>
    </w:r>
    <w:r w:rsidR="00912435">
      <w:rPr>
        <w:rStyle w:val="PageNumber"/>
        <w:noProof/>
      </w:rPr>
      <w:t>74</w:t>
    </w:r>
    <w:r w:rsidRPr="00BD122F">
      <w:rPr>
        <w:rStyle w:val="PageNumber"/>
      </w:rPr>
      <w:fldChar w:fldCharType="end"/>
    </w:r>
  </w:p>
  <w:p w14:paraId="620CBFC8" w14:textId="77777777" w:rsidR="00A32BCB" w:rsidRDefault="00A32BCB"/>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CAA188" w14:textId="77777777" w:rsidR="007831DE" w:rsidRDefault="007831DE" w:rsidP="00852496">
      <w:r>
        <w:separator/>
      </w:r>
    </w:p>
  </w:footnote>
  <w:footnote w:type="continuationSeparator" w:id="0">
    <w:p w14:paraId="327E5EF5" w14:textId="77777777" w:rsidR="007831DE" w:rsidRDefault="007831DE" w:rsidP="00852496">
      <w:r>
        <w:continuationSeparator/>
      </w:r>
    </w:p>
  </w:footnote>
  <w:footnote w:type="continuationNotice" w:id="1">
    <w:p w14:paraId="681B65EF" w14:textId="77777777" w:rsidR="007831DE" w:rsidRDefault="007831DE"/>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CF5776" w14:textId="77777777" w:rsidR="00A32BCB" w:rsidRDefault="00A32BC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41683A" w14:textId="77777777" w:rsidR="00A32BCB" w:rsidRDefault="00A32BCB">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720347" w14:textId="77777777" w:rsidR="00A32BCB" w:rsidRDefault="00A32BC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82A2F6E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446FF3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A93012D0"/>
    <w:lvl w:ilvl="0">
      <w:start w:val="1"/>
      <w:numFmt w:val="decimal"/>
      <w:pStyle w:val="ListNumber3"/>
      <w:lvlText w:val="%1."/>
      <w:lvlJc w:val="left"/>
      <w:pPr>
        <w:tabs>
          <w:tab w:val="num" w:pos="1080"/>
        </w:tabs>
        <w:ind w:left="1080" w:hanging="360"/>
      </w:pPr>
    </w:lvl>
  </w:abstractNum>
  <w:abstractNum w:abstractNumId="3" w15:restartNumberingAfterBreak="0">
    <w:nsid w:val="FFFFFF80"/>
    <w:multiLevelType w:val="singleLevel"/>
    <w:tmpl w:val="F45277BE"/>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58C86154"/>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5A7E2814"/>
    <w:lvl w:ilvl="0">
      <w:start w:val="1"/>
      <w:numFmt w:val="bullet"/>
      <w:pStyle w:val="ListBullet3"/>
      <w:lvlText w:val=""/>
      <w:lvlJc w:val="left"/>
      <w:pPr>
        <w:tabs>
          <w:tab w:val="num" w:pos="2880"/>
        </w:tabs>
        <w:ind w:left="2880" w:hanging="720"/>
      </w:pPr>
      <w:rPr>
        <w:rFonts w:ascii="Symbol" w:hAnsi="Symbol" w:hint="default"/>
      </w:rPr>
    </w:lvl>
  </w:abstractNum>
  <w:abstractNum w:abstractNumId="6" w15:restartNumberingAfterBreak="0">
    <w:nsid w:val="FFFFFF83"/>
    <w:multiLevelType w:val="singleLevel"/>
    <w:tmpl w:val="FB4C5AC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9"/>
    <w:multiLevelType w:val="singleLevel"/>
    <w:tmpl w:val="F0545364"/>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2D8467B5"/>
    <w:multiLevelType w:val="hybridMultilevel"/>
    <w:tmpl w:val="D9F8AF82"/>
    <w:lvl w:ilvl="0" w:tplc="A284464A">
      <w:start w:val="1"/>
      <w:numFmt w:val="decimal"/>
      <w:pStyle w:val="FigureTitle"/>
      <w:lvlText w:val="Figure %1. "/>
      <w:lvlJc w:val="center"/>
      <w:pPr>
        <w:ind w:left="1440" w:hanging="360"/>
      </w:pPr>
      <w:rPr>
        <w:rFonts w:ascii="Times New Roman" w:hAnsi="Times New Roman" w:cs="Times New Roman" w:hint="default"/>
        <w:b w:val="0"/>
        <w:i w:val="0"/>
        <w:sz w:val="24"/>
        <w:szCs w:val="24"/>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1B070C3"/>
    <w:multiLevelType w:val="multilevel"/>
    <w:tmpl w:val="78BA124A"/>
    <w:lvl w:ilvl="0">
      <w:start w:val="1"/>
      <w:numFmt w:val="upperRoman"/>
      <w:pStyle w:val="Heading1"/>
      <w:lvlText w:val="%1."/>
      <w:lvlJc w:val="left"/>
      <w:pPr>
        <w:ind w:left="0" w:firstLine="0"/>
      </w:pPr>
      <w:rPr>
        <w:rFonts w:hint="default"/>
      </w:rPr>
    </w:lvl>
    <w:lvl w:ilvl="1">
      <w:start w:val="1"/>
      <w:numFmt w:val="upperLetter"/>
      <w:pStyle w:val="Heading2"/>
      <w:lvlText w:val="%2."/>
      <w:lvlJc w:val="left"/>
      <w:pPr>
        <w:ind w:left="720" w:hanging="720"/>
      </w:pPr>
      <w:rPr>
        <w:rFonts w:hint="default"/>
      </w:rPr>
    </w:lvl>
    <w:lvl w:ilvl="2">
      <w:start w:val="1"/>
      <w:numFmt w:val="decimal"/>
      <w:pStyle w:val="Heading3"/>
      <w:lvlText w:val="%3."/>
      <w:lvlJc w:val="left"/>
      <w:pPr>
        <w:ind w:left="1440" w:hanging="720"/>
      </w:pPr>
      <w:rPr>
        <w:rFonts w:hint="default"/>
      </w:rPr>
    </w:lvl>
    <w:lvl w:ilvl="3">
      <w:start w:val="1"/>
      <w:numFmt w:val="lowerLetter"/>
      <w:pStyle w:val="Heading4"/>
      <w:lvlText w:val="%4."/>
      <w:lvlJc w:val="left"/>
      <w:pPr>
        <w:ind w:left="1440" w:hanging="720"/>
      </w:pPr>
      <w:rPr>
        <w:rFonts w:hint="default"/>
      </w:rPr>
    </w:lvl>
    <w:lvl w:ilvl="4">
      <w:start w:val="1"/>
      <w:numFmt w:val="decimal"/>
      <w:pStyle w:val="Heading5"/>
      <w:lvlText w:val="(%5)"/>
      <w:lvlJc w:val="left"/>
      <w:pPr>
        <w:ind w:left="1440" w:hanging="720"/>
      </w:pPr>
      <w:rPr>
        <w:rFonts w:hint="default"/>
        <w:sz w:val="24"/>
        <w:szCs w:val="24"/>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25D553A"/>
    <w:multiLevelType w:val="multilevel"/>
    <w:tmpl w:val="B936F79A"/>
    <w:lvl w:ilvl="0">
      <w:start w:val="1"/>
      <w:numFmt w:val="upperRoman"/>
      <w:lvlText w:val="%1."/>
      <w:lvlJc w:val="left"/>
      <w:pPr>
        <w:tabs>
          <w:tab w:val="num" w:pos="720"/>
        </w:tabs>
        <w:ind w:left="0" w:firstLine="0"/>
      </w:pPr>
      <w:rPr>
        <w:rFonts w:ascii="Times New Roman" w:hAnsi="Times New Roman" w:hint="default"/>
        <w:b/>
        <w:i w:val="0"/>
        <w:sz w:val="28"/>
      </w:rPr>
    </w:lvl>
    <w:lvl w:ilvl="1">
      <w:start w:val="1"/>
      <w:numFmt w:val="upperLetter"/>
      <w:suff w:val="nothing"/>
      <w:lvlText w:val="%2."/>
      <w:lvlJc w:val="left"/>
      <w:pPr>
        <w:ind w:left="720" w:hanging="720"/>
      </w:pPr>
      <w:rPr>
        <w:rFonts w:ascii="Times New Roman" w:hAnsi="Times New Roman" w:hint="default"/>
        <w:b/>
        <w:i w:val="0"/>
        <w:caps/>
        <w:sz w:val="24"/>
      </w:rPr>
    </w:lvl>
    <w:lvl w:ilvl="2">
      <w:start w:val="1"/>
      <w:numFmt w:val="decimal"/>
      <w:lvlText w:val="%3."/>
      <w:lvlJc w:val="left"/>
      <w:pPr>
        <w:tabs>
          <w:tab w:val="num" w:pos="1800"/>
        </w:tabs>
        <w:ind w:left="1440" w:firstLine="0"/>
      </w:pPr>
      <w:rPr>
        <w:rFonts w:ascii="Times New Roman" w:hAnsi="Times New Roman" w:hint="default"/>
        <w:b/>
        <w:i w:val="0"/>
      </w:rPr>
    </w:lvl>
    <w:lvl w:ilvl="3">
      <w:start w:val="1"/>
      <w:numFmt w:val="none"/>
      <w:lvlText w:val="a."/>
      <w:lvlJc w:val="left"/>
      <w:pPr>
        <w:tabs>
          <w:tab w:val="num" w:pos="2520"/>
        </w:tabs>
        <w:ind w:left="2160" w:firstLine="0"/>
      </w:pPr>
      <w:rPr>
        <w:rFonts w:ascii="Times New Roman" w:hAnsi="Times New Roman" w:hint="default"/>
        <w:b/>
        <w:i/>
        <w:sz w:val="24"/>
      </w:rPr>
    </w:lvl>
    <w:lvl w:ilvl="4">
      <w:start w:val="1"/>
      <w:numFmt w:val="decimal"/>
      <w:lvlText w:val="(%5)"/>
      <w:lvlJc w:val="left"/>
      <w:pPr>
        <w:tabs>
          <w:tab w:val="num" w:pos="3240"/>
        </w:tabs>
        <w:ind w:left="2880" w:firstLine="0"/>
      </w:pPr>
      <w:rPr>
        <w:rFonts w:ascii="Times New Roman" w:hAnsi="Times New Roman" w:hint="default"/>
        <w:b w:val="0"/>
        <w:i w:val="0"/>
        <w:sz w:val="24"/>
      </w:rPr>
    </w:lvl>
    <w:lvl w:ilvl="5">
      <w:start w:val="1"/>
      <w:numFmt w:val="lowerLetter"/>
      <w:pStyle w:val="Heading6"/>
      <w:lvlText w:val="(%6)"/>
      <w:lvlJc w:val="left"/>
      <w:pPr>
        <w:tabs>
          <w:tab w:val="num" w:pos="3960"/>
        </w:tabs>
        <w:ind w:left="3600" w:firstLine="0"/>
      </w:pPr>
    </w:lvl>
    <w:lvl w:ilvl="6">
      <w:start w:val="1"/>
      <w:numFmt w:val="lowerRoman"/>
      <w:pStyle w:val="Heading7"/>
      <w:lvlText w:val="(%7)"/>
      <w:lvlJc w:val="left"/>
      <w:pPr>
        <w:tabs>
          <w:tab w:val="num" w:pos="4680"/>
        </w:tabs>
        <w:ind w:left="4320" w:firstLine="0"/>
      </w:pPr>
    </w:lvl>
    <w:lvl w:ilvl="7">
      <w:start w:val="1"/>
      <w:numFmt w:val="lowerLetter"/>
      <w:pStyle w:val="Heading8"/>
      <w:lvlText w:val="(%8)"/>
      <w:lvlJc w:val="left"/>
      <w:pPr>
        <w:tabs>
          <w:tab w:val="num" w:pos="5400"/>
        </w:tabs>
        <w:ind w:left="5040" w:firstLine="0"/>
      </w:pPr>
    </w:lvl>
    <w:lvl w:ilvl="8">
      <w:start w:val="1"/>
      <w:numFmt w:val="lowerRoman"/>
      <w:pStyle w:val="Heading9"/>
      <w:lvlText w:val="(%9)"/>
      <w:lvlJc w:val="left"/>
      <w:pPr>
        <w:tabs>
          <w:tab w:val="num" w:pos="6120"/>
        </w:tabs>
        <w:ind w:left="5760" w:firstLine="0"/>
      </w:pPr>
    </w:lvl>
  </w:abstractNum>
  <w:abstractNum w:abstractNumId="11" w15:restartNumberingAfterBreak="0">
    <w:nsid w:val="478C03C2"/>
    <w:multiLevelType w:val="hybridMultilevel"/>
    <w:tmpl w:val="DE8EAB58"/>
    <w:lvl w:ilvl="0" w:tplc="F8A6B136">
      <w:start w:val="1"/>
      <w:numFmt w:val="decimal"/>
      <w:pStyle w:val="ListNumb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2AA4E7A"/>
    <w:multiLevelType w:val="hybridMultilevel"/>
    <w:tmpl w:val="49F82B8A"/>
    <w:lvl w:ilvl="0" w:tplc="9A1CCC4C">
      <w:start w:val="1"/>
      <w:numFmt w:val="decimal"/>
      <w:pStyle w:val="TableTitle"/>
      <w:lvlText w:val="Table %1.  "/>
      <w:lvlJc w:val="center"/>
      <w:pPr>
        <w:tabs>
          <w:tab w:val="num" w:pos="720"/>
        </w:tabs>
        <w:ind w:left="1152" w:hanging="677"/>
      </w:pPr>
      <w:rPr>
        <w:rFonts w:ascii="Times New Roman" w:hAnsi="Times New Roman" w:cs="Times New Roman" w:hint="default"/>
        <w:b w:val="0"/>
        <w:i w:val="0"/>
        <w:sz w:val="24"/>
        <w:szCs w:val="24"/>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3" w15:restartNumberingAfterBreak="0">
    <w:nsid w:val="72A8571C"/>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abstractNumId w:val="9"/>
  </w:num>
  <w:num w:numId="2">
    <w:abstractNumId w:val="9"/>
  </w:num>
  <w:num w:numId="3">
    <w:abstractNumId w:val="7"/>
  </w:num>
  <w:num w:numId="4">
    <w:abstractNumId w:val="12"/>
  </w:num>
  <w:num w:numId="5">
    <w:abstractNumId w:val="13"/>
  </w:num>
  <w:num w:numId="6">
    <w:abstractNumId w:val="10"/>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8"/>
  </w:num>
  <w:num w:numId="15">
    <w:abstractNumId w:val="11"/>
  </w:num>
  <w:num w:numId="16">
    <w:abstractNumId w:val="11"/>
    <w:lvlOverride w:ilvl="0">
      <w:startOverride w:val="1"/>
    </w:lvlOverride>
  </w:num>
  <w:num w:numId="17">
    <w:abstractNumId w:val="11"/>
    <w:lvlOverride w:ilvl="0">
      <w:startOverride w:val="1"/>
    </w:lvlOverride>
  </w:num>
  <w:num w:numId="18">
    <w:abstractNumId w:val="11"/>
    <w:lvlOverride w:ilvl="0">
      <w:startOverride w:val="1"/>
    </w:lvlOverride>
  </w:num>
  <w:num w:numId="19">
    <w:abstractNumId w:val="11"/>
    <w:lvlOverride w:ilvl="0">
      <w:startOverride w:val="1"/>
    </w:lvlOverride>
  </w:num>
  <w:num w:numId="20">
    <w:abstractNumId w:val="11"/>
    <w:lvlOverride w:ilvl="0">
      <w:startOverride w:val="1"/>
    </w:lvlOverride>
  </w:num>
  <w:num w:numId="21">
    <w:abstractNumId w:val="11"/>
    <w:lvlOverride w:ilvl="0">
      <w:startOverride w:val="1"/>
    </w:lvlOverride>
  </w:num>
  <w:num w:numId="22">
    <w:abstractNumId w:val="11"/>
    <w:lvlOverride w:ilvl="0">
      <w:startOverride w:val="1"/>
    </w:lvlOverride>
  </w:num>
  <w:num w:numId="23">
    <w:abstractNumId w:val="11"/>
    <w:lvlOverride w:ilvl="0">
      <w:startOverride w:val="1"/>
    </w:lvlOverride>
  </w:num>
  <w:num w:numId="24">
    <w:abstractNumId w:val="11"/>
    <w:lvlOverride w:ilvl="0">
      <w:startOverride w:val="1"/>
    </w:lvlOverride>
  </w:num>
  <w:num w:numId="25">
    <w:abstractNumId w:val="11"/>
    <w:lvlOverride w:ilvl="0">
      <w:startOverride w:val="1"/>
    </w:lvlOverride>
  </w:num>
  <w:num w:numId="26">
    <w:abstractNumId w:val="11"/>
    <w:lvlOverride w:ilvl="0">
      <w:startOverride w:val="1"/>
    </w:lvlOverride>
  </w:num>
  <w:num w:numId="27">
    <w:abstractNumId w:val="11"/>
    <w:lvlOverride w:ilvl="0">
      <w:startOverride w:val="1"/>
    </w:lvlOverride>
  </w:num>
  <w:num w:numId="28">
    <w:abstractNumId w:val="11"/>
    <w:lvlOverride w:ilvl="0">
      <w:startOverride w:val="1"/>
    </w:lvlOverride>
  </w:num>
  <w:num w:numId="29">
    <w:abstractNumId w:val="11"/>
    <w:lvlOverride w:ilvl="0">
      <w:startOverride w:val="1"/>
    </w:lvlOverride>
  </w:num>
  <w:num w:numId="30">
    <w:abstractNumId w:val="11"/>
    <w:lvlOverride w:ilvl="0">
      <w:startOverride w:val="1"/>
    </w:lvlOverride>
  </w:num>
  <w:num w:numId="31">
    <w:abstractNumId w:val="11"/>
    <w:lvlOverride w:ilvl="0">
      <w:startOverride w:val="1"/>
    </w:lvlOverride>
  </w:num>
  <w:num w:numId="32">
    <w:abstractNumId w:val="11"/>
    <w:lvlOverride w:ilvl="0">
      <w:startOverride w:val="1"/>
    </w:lvlOverride>
  </w:num>
  <w:num w:numId="33">
    <w:abstractNumId w:val="11"/>
    <w:lvlOverride w:ilvl="0">
      <w:startOverride w:val="1"/>
    </w:lvlOverride>
  </w:num>
  <w:num w:numId="34">
    <w:abstractNumId w:val="11"/>
    <w:lvlOverride w:ilvl="0">
      <w:startOverride w:val="1"/>
    </w:lvlOverride>
  </w:num>
  <w:numIdMacAtCleanup w:val="3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ieken, Rebecca Contractor, DCS">
    <w15:presenceInfo w15:providerId="AD" w15:userId="S-1-5-21-2261431323-1781770456-428319998-856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revisionView w:markup="0"/>
  <w:defaultTabStop w:val="720"/>
  <w:characterSpacingControl w:val="doNotCompress"/>
  <w:hdrShapeDefaults>
    <o:shapedefaults v:ext="edit" spidmax="2049"/>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2EBF"/>
    <w:rsid w:val="000009C6"/>
    <w:rsid w:val="00002205"/>
    <w:rsid w:val="0001749E"/>
    <w:rsid w:val="0002138E"/>
    <w:rsid w:val="000244BA"/>
    <w:rsid w:val="00025A2C"/>
    <w:rsid w:val="000334D6"/>
    <w:rsid w:val="00033A4B"/>
    <w:rsid w:val="00033F29"/>
    <w:rsid w:val="000409D3"/>
    <w:rsid w:val="00040C73"/>
    <w:rsid w:val="00044653"/>
    <w:rsid w:val="0004500B"/>
    <w:rsid w:val="000454E5"/>
    <w:rsid w:val="00047035"/>
    <w:rsid w:val="00050610"/>
    <w:rsid w:val="00063E78"/>
    <w:rsid w:val="000667ED"/>
    <w:rsid w:val="00074780"/>
    <w:rsid w:val="00074D3F"/>
    <w:rsid w:val="000766E2"/>
    <w:rsid w:val="000767DC"/>
    <w:rsid w:val="000773AD"/>
    <w:rsid w:val="00081918"/>
    <w:rsid w:val="000820F9"/>
    <w:rsid w:val="00082E8E"/>
    <w:rsid w:val="000837A4"/>
    <w:rsid w:val="000A0D75"/>
    <w:rsid w:val="000A494F"/>
    <w:rsid w:val="000A6C3C"/>
    <w:rsid w:val="000B0A76"/>
    <w:rsid w:val="000B2147"/>
    <w:rsid w:val="000B50A0"/>
    <w:rsid w:val="000C19AF"/>
    <w:rsid w:val="000C3CAC"/>
    <w:rsid w:val="000C643F"/>
    <w:rsid w:val="000D2D0B"/>
    <w:rsid w:val="000D494B"/>
    <w:rsid w:val="000E58D7"/>
    <w:rsid w:val="000F0A93"/>
    <w:rsid w:val="000F4B7C"/>
    <w:rsid w:val="000F4E30"/>
    <w:rsid w:val="000F54E0"/>
    <w:rsid w:val="0010073E"/>
    <w:rsid w:val="00101D96"/>
    <w:rsid w:val="00112A08"/>
    <w:rsid w:val="00112FFB"/>
    <w:rsid w:val="001179B4"/>
    <w:rsid w:val="00120090"/>
    <w:rsid w:val="0012352C"/>
    <w:rsid w:val="00125E98"/>
    <w:rsid w:val="00131530"/>
    <w:rsid w:val="00135527"/>
    <w:rsid w:val="00135BE0"/>
    <w:rsid w:val="00135C1C"/>
    <w:rsid w:val="00140403"/>
    <w:rsid w:val="0014047A"/>
    <w:rsid w:val="001423E2"/>
    <w:rsid w:val="00145A14"/>
    <w:rsid w:val="00147438"/>
    <w:rsid w:val="00150BEB"/>
    <w:rsid w:val="00151C36"/>
    <w:rsid w:val="00154688"/>
    <w:rsid w:val="001600EA"/>
    <w:rsid w:val="00170527"/>
    <w:rsid w:val="00174D00"/>
    <w:rsid w:val="00180386"/>
    <w:rsid w:val="00180D1E"/>
    <w:rsid w:val="001816B3"/>
    <w:rsid w:val="00183117"/>
    <w:rsid w:val="00187E87"/>
    <w:rsid w:val="00193EA4"/>
    <w:rsid w:val="00194DD2"/>
    <w:rsid w:val="00194E84"/>
    <w:rsid w:val="00195FBC"/>
    <w:rsid w:val="00197D9B"/>
    <w:rsid w:val="001A4CFF"/>
    <w:rsid w:val="001B20E7"/>
    <w:rsid w:val="001C3996"/>
    <w:rsid w:val="001C4889"/>
    <w:rsid w:val="001C48D3"/>
    <w:rsid w:val="001C6B57"/>
    <w:rsid w:val="001C77B6"/>
    <w:rsid w:val="001E5D4F"/>
    <w:rsid w:val="001E7B91"/>
    <w:rsid w:val="001F498E"/>
    <w:rsid w:val="001F7403"/>
    <w:rsid w:val="002020BE"/>
    <w:rsid w:val="00203E82"/>
    <w:rsid w:val="00204AA8"/>
    <w:rsid w:val="00205658"/>
    <w:rsid w:val="00206C1A"/>
    <w:rsid w:val="00207079"/>
    <w:rsid w:val="00207CE3"/>
    <w:rsid w:val="00211600"/>
    <w:rsid w:val="0021450D"/>
    <w:rsid w:val="00216013"/>
    <w:rsid w:val="00217E8E"/>
    <w:rsid w:val="0022469C"/>
    <w:rsid w:val="00230100"/>
    <w:rsid w:val="0023044F"/>
    <w:rsid w:val="00230574"/>
    <w:rsid w:val="002315C5"/>
    <w:rsid w:val="00233E54"/>
    <w:rsid w:val="00236EFA"/>
    <w:rsid w:val="00237179"/>
    <w:rsid w:val="002372F7"/>
    <w:rsid w:val="002409AF"/>
    <w:rsid w:val="00241333"/>
    <w:rsid w:val="002430D1"/>
    <w:rsid w:val="002453DB"/>
    <w:rsid w:val="00261517"/>
    <w:rsid w:val="00261AD9"/>
    <w:rsid w:val="00273976"/>
    <w:rsid w:val="00277E7A"/>
    <w:rsid w:val="002804A0"/>
    <w:rsid w:val="00286466"/>
    <w:rsid w:val="0029229B"/>
    <w:rsid w:val="00296EAA"/>
    <w:rsid w:val="002A7C58"/>
    <w:rsid w:val="002B149E"/>
    <w:rsid w:val="002B3FC1"/>
    <w:rsid w:val="002C7DFD"/>
    <w:rsid w:val="002D625D"/>
    <w:rsid w:val="002D6420"/>
    <w:rsid w:val="002E2199"/>
    <w:rsid w:val="002F48A1"/>
    <w:rsid w:val="00301522"/>
    <w:rsid w:val="00301D74"/>
    <w:rsid w:val="003021D5"/>
    <w:rsid w:val="00302886"/>
    <w:rsid w:val="00304CC5"/>
    <w:rsid w:val="0030568C"/>
    <w:rsid w:val="00307AA8"/>
    <w:rsid w:val="003105B5"/>
    <w:rsid w:val="00311203"/>
    <w:rsid w:val="00312752"/>
    <w:rsid w:val="00317766"/>
    <w:rsid w:val="003230D7"/>
    <w:rsid w:val="00331ECF"/>
    <w:rsid w:val="00335370"/>
    <w:rsid w:val="00346BB1"/>
    <w:rsid w:val="00351E90"/>
    <w:rsid w:val="00352144"/>
    <w:rsid w:val="003526B3"/>
    <w:rsid w:val="00360E14"/>
    <w:rsid w:val="00365683"/>
    <w:rsid w:val="003657BE"/>
    <w:rsid w:val="003766B7"/>
    <w:rsid w:val="00382DFD"/>
    <w:rsid w:val="00384843"/>
    <w:rsid w:val="00384C4E"/>
    <w:rsid w:val="0038506D"/>
    <w:rsid w:val="003A1BB8"/>
    <w:rsid w:val="003A463D"/>
    <w:rsid w:val="003A57FF"/>
    <w:rsid w:val="003B1F04"/>
    <w:rsid w:val="003B4704"/>
    <w:rsid w:val="003B7321"/>
    <w:rsid w:val="003B7C37"/>
    <w:rsid w:val="003C4D2C"/>
    <w:rsid w:val="003C5A11"/>
    <w:rsid w:val="003C6008"/>
    <w:rsid w:val="003D256E"/>
    <w:rsid w:val="003D3AD3"/>
    <w:rsid w:val="003D48A2"/>
    <w:rsid w:val="003D660F"/>
    <w:rsid w:val="003E1F18"/>
    <w:rsid w:val="003E5E4C"/>
    <w:rsid w:val="003E69F2"/>
    <w:rsid w:val="003E77EA"/>
    <w:rsid w:val="003E7F3D"/>
    <w:rsid w:val="003F3094"/>
    <w:rsid w:val="003F3E10"/>
    <w:rsid w:val="003F7398"/>
    <w:rsid w:val="00405529"/>
    <w:rsid w:val="004055F4"/>
    <w:rsid w:val="00405ADB"/>
    <w:rsid w:val="00405EED"/>
    <w:rsid w:val="004060E2"/>
    <w:rsid w:val="004106E8"/>
    <w:rsid w:val="00412E39"/>
    <w:rsid w:val="00412EE0"/>
    <w:rsid w:val="00413056"/>
    <w:rsid w:val="00413A0D"/>
    <w:rsid w:val="0042581E"/>
    <w:rsid w:val="004276CE"/>
    <w:rsid w:val="00431465"/>
    <w:rsid w:val="00431A3B"/>
    <w:rsid w:val="00433A57"/>
    <w:rsid w:val="00434773"/>
    <w:rsid w:val="00441329"/>
    <w:rsid w:val="004473EC"/>
    <w:rsid w:val="00450645"/>
    <w:rsid w:val="0045252C"/>
    <w:rsid w:val="00454792"/>
    <w:rsid w:val="004552CC"/>
    <w:rsid w:val="00460697"/>
    <w:rsid w:val="00462256"/>
    <w:rsid w:val="004765B4"/>
    <w:rsid w:val="0047660B"/>
    <w:rsid w:val="004910EF"/>
    <w:rsid w:val="0049654B"/>
    <w:rsid w:val="004A0212"/>
    <w:rsid w:val="004A21E0"/>
    <w:rsid w:val="004A5D7D"/>
    <w:rsid w:val="004B2EBF"/>
    <w:rsid w:val="004B3DF3"/>
    <w:rsid w:val="004B3EE3"/>
    <w:rsid w:val="004C11E9"/>
    <w:rsid w:val="004C7AFF"/>
    <w:rsid w:val="004D28F7"/>
    <w:rsid w:val="004D691D"/>
    <w:rsid w:val="004F23E0"/>
    <w:rsid w:val="004F6E51"/>
    <w:rsid w:val="00500101"/>
    <w:rsid w:val="0050046B"/>
    <w:rsid w:val="00501778"/>
    <w:rsid w:val="00505004"/>
    <w:rsid w:val="00507F62"/>
    <w:rsid w:val="005104C1"/>
    <w:rsid w:val="00512BCE"/>
    <w:rsid w:val="0051460E"/>
    <w:rsid w:val="00515B5A"/>
    <w:rsid w:val="00517397"/>
    <w:rsid w:val="00524D5F"/>
    <w:rsid w:val="005251F8"/>
    <w:rsid w:val="005308FF"/>
    <w:rsid w:val="00530DE0"/>
    <w:rsid w:val="005425FA"/>
    <w:rsid w:val="0054543C"/>
    <w:rsid w:val="00550872"/>
    <w:rsid w:val="00551892"/>
    <w:rsid w:val="005531E0"/>
    <w:rsid w:val="005539B1"/>
    <w:rsid w:val="005544D9"/>
    <w:rsid w:val="00554F1F"/>
    <w:rsid w:val="00556062"/>
    <w:rsid w:val="00556F4D"/>
    <w:rsid w:val="005618FD"/>
    <w:rsid w:val="00562703"/>
    <w:rsid w:val="00572473"/>
    <w:rsid w:val="00580B6E"/>
    <w:rsid w:val="005814B7"/>
    <w:rsid w:val="00581705"/>
    <w:rsid w:val="0058338C"/>
    <w:rsid w:val="0059413A"/>
    <w:rsid w:val="005A0222"/>
    <w:rsid w:val="005A1203"/>
    <w:rsid w:val="005A1F70"/>
    <w:rsid w:val="005B1F67"/>
    <w:rsid w:val="005B2B9F"/>
    <w:rsid w:val="005B61B0"/>
    <w:rsid w:val="005B7B84"/>
    <w:rsid w:val="005C0DBB"/>
    <w:rsid w:val="005C1E9B"/>
    <w:rsid w:val="005C6944"/>
    <w:rsid w:val="005C77E9"/>
    <w:rsid w:val="005D077A"/>
    <w:rsid w:val="005D26DD"/>
    <w:rsid w:val="005D6B7F"/>
    <w:rsid w:val="005D77B7"/>
    <w:rsid w:val="005E320E"/>
    <w:rsid w:val="005E4AB1"/>
    <w:rsid w:val="005F47D1"/>
    <w:rsid w:val="006010E4"/>
    <w:rsid w:val="006030E1"/>
    <w:rsid w:val="00604915"/>
    <w:rsid w:val="00606274"/>
    <w:rsid w:val="00614BF7"/>
    <w:rsid w:val="00614E20"/>
    <w:rsid w:val="006165AD"/>
    <w:rsid w:val="00617A38"/>
    <w:rsid w:val="00621EB2"/>
    <w:rsid w:val="006239E0"/>
    <w:rsid w:val="00640555"/>
    <w:rsid w:val="006465F6"/>
    <w:rsid w:val="00646AA1"/>
    <w:rsid w:val="00646B1F"/>
    <w:rsid w:val="00650F16"/>
    <w:rsid w:val="00656B0E"/>
    <w:rsid w:val="00657DF3"/>
    <w:rsid w:val="0066235A"/>
    <w:rsid w:val="006624FE"/>
    <w:rsid w:val="00662F59"/>
    <w:rsid w:val="0066310C"/>
    <w:rsid w:val="00673A95"/>
    <w:rsid w:val="00676FD0"/>
    <w:rsid w:val="00680DD0"/>
    <w:rsid w:val="0068376F"/>
    <w:rsid w:val="00683E08"/>
    <w:rsid w:val="00695ECD"/>
    <w:rsid w:val="006A5B44"/>
    <w:rsid w:val="006A5B4F"/>
    <w:rsid w:val="006B1F85"/>
    <w:rsid w:val="006B5C43"/>
    <w:rsid w:val="006B6C10"/>
    <w:rsid w:val="006B764D"/>
    <w:rsid w:val="006C1285"/>
    <w:rsid w:val="006C4026"/>
    <w:rsid w:val="006D2B3A"/>
    <w:rsid w:val="006D4656"/>
    <w:rsid w:val="006D7F77"/>
    <w:rsid w:val="006E6A04"/>
    <w:rsid w:val="00701688"/>
    <w:rsid w:val="00701E4F"/>
    <w:rsid w:val="0070638B"/>
    <w:rsid w:val="00706685"/>
    <w:rsid w:val="007168C9"/>
    <w:rsid w:val="00725BBB"/>
    <w:rsid w:val="00725CE2"/>
    <w:rsid w:val="00734AC9"/>
    <w:rsid w:val="007401DD"/>
    <w:rsid w:val="00742EBA"/>
    <w:rsid w:val="00743AF4"/>
    <w:rsid w:val="0074559A"/>
    <w:rsid w:val="00745A63"/>
    <w:rsid w:val="00746BB2"/>
    <w:rsid w:val="007528A5"/>
    <w:rsid w:val="00755823"/>
    <w:rsid w:val="00756192"/>
    <w:rsid w:val="00757248"/>
    <w:rsid w:val="00761258"/>
    <w:rsid w:val="00765C1D"/>
    <w:rsid w:val="00771350"/>
    <w:rsid w:val="0077373C"/>
    <w:rsid w:val="007747F0"/>
    <w:rsid w:val="00780FDD"/>
    <w:rsid w:val="0078182E"/>
    <w:rsid w:val="007831DE"/>
    <w:rsid w:val="00785119"/>
    <w:rsid w:val="007863F4"/>
    <w:rsid w:val="00786EE2"/>
    <w:rsid w:val="00787247"/>
    <w:rsid w:val="007900F2"/>
    <w:rsid w:val="007923AB"/>
    <w:rsid w:val="00793312"/>
    <w:rsid w:val="00795E1A"/>
    <w:rsid w:val="007973FB"/>
    <w:rsid w:val="007A1114"/>
    <w:rsid w:val="007A1EA9"/>
    <w:rsid w:val="007A3D69"/>
    <w:rsid w:val="007A5BDF"/>
    <w:rsid w:val="007B36C1"/>
    <w:rsid w:val="007B5843"/>
    <w:rsid w:val="007B5AB4"/>
    <w:rsid w:val="007B6EE9"/>
    <w:rsid w:val="007C10F9"/>
    <w:rsid w:val="007C1FF7"/>
    <w:rsid w:val="007C298A"/>
    <w:rsid w:val="007C77E1"/>
    <w:rsid w:val="007D010B"/>
    <w:rsid w:val="007D062E"/>
    <w:rsid w:val="007D57EA"/>
    <w:rsid w:val="007E3321"/>
    <w:rsid w:val="007F276D"/>
    <w:rsid w:val="007F3087"/>
    <w:rsid w:val="007F3367"/>
    <w:rsid w:val="007F456A"/>
    <w:rsid w:val="007F5A6E"/>
    <w:rsid w:val="008002DF"/>
    <w:rsid w:val="0080690D"/>
    <w:rsid w:val="00806BB8"/>
    <w:rsid w:val="00807CA4"/>
    <w:rsid w:val="00813106"/>
    <w:rsid w:val="0081321A"/>
    <w:rsid w:val="008166F1"/>
    <w:rsid w:val="008314A0"/>
    <w:rsid w:val="0083247A"/>
    <w:rsid w:val="00832BD0"/>
    <w:rsid w:val="00834BEC"/>
    <w:rsid w:val="00842D4F"/>
    <w:rsid w:val="00843F7C"/>
    <w:rsid w:val="00847130"/>
    <w:rsid w:val="00852496"/>
    <w:rsid w:val="00856763"/>
    <w:rsid w:val="00860B4B"/>
    <w:rsid w:val="00861B8C"/>
    <w:rsid w:val="00862F31"/>
    <w:rsid w:val="00863527"/>
    <w:rsid w:val="00867CD7"/>
    <w:rsid w:val="008827C0"/>
    <w:rsid w:val="00897D4E"/>
    <w:rsid w:val="008B3C91"/>
    <w:rsid w:val="008B774B"/>
    <w:rsid w:val="008C6676"/>
    <w:rsid w:val="008C7A6E"/>
    <w:rsid w:val="008D0F97"/>
    <w:rsid w:val="008D2054"/>
    <w:rsid w:val="008E2656"/>
    <w:rsid w:val="008E302B"/>
    <w:rsid w:val="008E545E"/>
    <w:rsid w:val="008E67A0"/>
    <w:rsid w:val="008F3842"/>
    <w:rsid w:val="008F4CE2"/>
    <w:rsid w:val="008F61DA"/>
    <w:rsid w:val="008F725F"/>
    <w:rsid w:val="00901E80"/>
    <w:rsid w:val="009032CC"/>
    <w:rsid w:val="0090749D"/>
    <w:rsid w:val="00911A52"/>
    <w:rsid w:val="00912435"/>
    <w:rsid w:val="00915458"/>
    <w:rsid w:val="009178CD"/>
    <w:rsid w:val="00921C66"/>
    <w:rsid w:val="00931A07"/>
    <w:rsid w:val="00936714"/>
    <w:rsid w:val="0094003E"/>
    <w:rsid w:val="00940A33"/>
    <w:rsid w:val="009414B3"/>
    <w:rsid w:val="00941933"/>
    <w:rsid w:val="00943F97"/>
    <w:rsid w:val="00944D73"/>
    <w:rsid w:val="00946790"/>
    <w:rsid w:val="00946A92"/>
    <w:rsid w:val="009537FC"/>
    <w:rsid w:val="00965934"/>
    <w:rsid w:val="00970A6F"/>
    <w:rsid w:val="00971A15"/>
    <w:rsid w:val="00976A26"/>
    <w:rsid w:val="00981631"/>
    <w:rsid w:val="009911C6"/>
    <w:rsid w:val="00992A46"/>
    <w:rsid w:val="009A1BFE"/>
    <w:rsid w:val="009A1FEC"/>
    <w:rsid w:val="009A647D"/>
    <w:rsid w:val="009A7D31"/>
    <w:rsid w:val="009B037D"/>
    <w:rsid w:val="009B4FBB"/>
    <w:rsid w:val="009C1356"/>
    <w:rsid w:val="009C24C2"/>
    <w:rsid w:val="009D0E6F"/>
    <w:rsid w:val="009D170B"/>
    <w:rsid w:val="009D6AAE"/>
    <w:rsid w:val="009E0358"/>
    <w:rsid w:val="009E1BD1"/>
    <w:rsid w:val="009E5098"/>
    <w:rsid w:val="009E5DC8"/>
    <w:rsid w:val="009E6B7D"/>
    <w:rsid w:val="009F287E"/>
    <w:rsid w:val="009F4EC0"/>
    <w:rsid w:val="009F6C37"/>
    <w:rsid w:val="00A00838"/>
    <w:rsid w:val="00A024DC"/>
    <w:rsid w:val="00A04889"/>
    <w:rsid w:val="00A11374"/>
    <w:rsid w:val="00A13869"/>
    <w:rsid w:val="00A21AEB"/>
    <w:rsid w:val="00A249C3"/>
    <w:rsid w:val="00A31EBE"/>
    <w:rsid w:val="00A321F0"/>
    <w:rsid w:val="00A32BCB"/>
    <w:rsid w:val="00A350D0"/>
    <w:rsid w:val="00A35C5F"/>
    <w:rsid w:val="00A42B8B"/>
    <w:rsid w:val="00A45D8E"/>
    <w:rsid w:val="00A47C04"/>
    <w:rsid w:val="00A50EF5"/>
    <w:rsid w:val="00A53C2C"/>
    <w:rsid w:val="00A53DBD"/>
    <w:rsid w:val="00A53FDC"/>
    <w:rsid w:val="00A60DD8"/>
    <w:rsid w:val="00A61518"/>
    <w:rsid w:val="00A66800"/>
    <w:rsid w:val="00A73947"/>
    <w:rsid w:val="00A74AF1"/>
    <w:rsid w:val="00A809F5"/>
    <w:rsid w:val="00A80AAE"/>
    <w:rsid w:val="00A81E4F"/>
    <w:rsid w:val="00A83C12"/>
    <w:rsid w:val="00A86905"/>
    <w:rsid w:val="00A86E57"/>
    <w:rsid w:val="00A95644"/>
    <w:rsid w:val="00A96A20"/>
    <w:rsid w:val="00AA25FD"/>
    <w:rsid w:val="00AA39C2"/>
    <w:rsid w:val="00AA5D4E"/>
    <w:rsid w:val="00AB0B18"/>
    <w:rsid w:val="00AB2463"/>
    <w:rsid w:val="00AB3E4E"/>
    <w:rsid w:val="00AB787E"/>
    <w:rsid w:val="00AC0571"/>
    <w:rsid w:val="00AC38EE"/>
    <w:rsid w:val="00AD4D9F"/>
    <w:rsid w:val="00AD546A"/>
    <w:rsid w:val="00AD7155"/>
    <w:rsid w:val="00AE0357"/>
    <w:rsid w:val="00AE0733"/>
    <w:rsid w:val="00AE2724"/>
    <w:rsid w:val="00AE2B12"/>
    <w:rsid w:val="00AE3C5D"/>
    <w:rsid w:val="00AE43EE"/>
    <w:rsid w:val="00AE472B"/>
    <w:rsid w:val="00AE49AB"/>
    <w:rsid w:val="00AE5107"/>
    <w:rsid w:val="00AF2E9C"/>
    <w:rsid w:val="00AF565A"/>
    <w:rsid w:val="00B029AF"/>
    <w:rsid w:val="00B102D7"/>
    <w:rsid w:val="00B10836"/>
    <w:rsid w:val="00B1217D"/>
    <w:rsid w:val="00B121D2"/>
    <w:rsid w:val="00B12593"/>
    <w:rsid w:val="00B145B5"/>
    <w:rsid w:val="00B165CD"/>
    <w:rsid w:val="00B23934"/>
    <w:rsid w:val="00B2496B"/>
    <w:rsid w:val="00B30832"/>
    <w:rsid w:val="00B31C70"/>
    <w:rsid w:val="00B32042"/>
    <w:rsid w:val="00B3356D"/>
    <w:rsid w:val="00B34525"/>
    <w:rsid w:val="00B41B56"/>
    <w:rsid w:val="00B4466B"/>
    <w:rsid w:val="00B457DE"/>
    <w:rsid w:val="00B55C5B"/>
    <w:rsid w:val="00B62F5F"/>
    <w:rsid w:val="00B64080"/>
    <w:rsid w:val="00B644A0"/>
    <w:rsid w:val="00B662AE"/>
    <w:rsid w:val="00B80630"/>
    <w:rsid w:val="00B82D87"/>
    <w:rsid w:val="00B834CD"/>
    <w:rsid w:val="00B85DE5"/>
    <w:rsid w:val="00B879C4"/>
    <w:rsid w:val="00B90F93"/>
    <w:rsid w:val="00B91118"/>
    <w:rsid w:val="00B936D6"/>
    <w:rsid w:val="00B973E1"/>
    <w:rsid w:val="00BA44F2"/>
    <w:rsid w:val="00BA5342"/>
    <w:rsid w:val="00BA76C3"/>
    <w:rsid w:val="00BB0840"/>
    <w:rsid w:val="00BC38B9"/>
    <w:rsid w:val="00BC4141"/>
    <w:rsid w:val="00BC65A3"/>
    <w:rsid w:val="00BC74BD"/>
    <w:rsid w:val="00BD0239"/>
    <w:rsid w:val="00BD1DA0"/>
    <w:rsid w:val="00BD3BD1"/>
    <w:rsid w:val="00BD499D"/>
    <w:rsid w:val="00BE1626"/>
    <w:rsid w:val="00BE485B"/>
    <w:rsid w:val="00BE5AD6"/>
    <w:rsid w:val="00BE6252"/>
    <w:rsid w:val="00BE6DF7"/>
    <w:rsid w:val="00BF05BB"/>
    <w:rsid w:val="00BF0711"/>
    <w:rsid w:val="00BF74BF"/>
    <w:rsid w:val="00C004EF"/>
    <w:rsid w:val="00C01AD0"/>
    <w:rsid w:val="00C05E9C"/>
    <w:rsid w:val="00C06F23"/>
    <w:rsid w:val="00C11453"/>
    <w:rsid w:val="00C178D0"/>
    <w:rsid w:val="00C2702F"/>
    <w:rsid w:val="00C300E4"/>
    <w:rsid w:val="00C31D19"/>
    <w:rsid w:val="00C43890"/>
    <w:rsid w:val="00C44F04"/>
    <w:rsid w:val="00C51548"/>
    <w:rsid w:val="00C51C55"/>
    <w:rsid w:val="00C5649A"/>
    <w:rsid w:val="00C70F88"/>
    <w:rsid w:val="00C76321"/>
    <w:rsid w:val="00C907AD"/>
    <w:rsid w:val="00C9285B"/>
    <w:rsid w:val="00C931B3"/>
    <w:rsid w:val="00C96579"/>
    <w:rsid w:val="00C97CD2"/>
    <w:rsid w:val="00CA0434"/>
    <w:rsid w:val="00CB275D"/>
    <w:rsid w:val="00CB6D07"/>
    <w:rsid w:val="00CB6E1F"/>
    <w:rsid w:val="00CC2D69"/>
    <w:rsid w:val="00CC60E9"/>
    <w:rsid w:val="00CE2B13"/>
    <w:rsid w:val="00CF205D"/>
    <w:rsid w:val="00CF2E97"/>
    <w:rsid w:val="00D00548"/>
    <w:rsid w:val="00D10491"/>
    <w:rsid w:val="00D11B0A"/>
    <w:rsid w:val="00D15BF8"/>
    <w:rsid w:val="00D16F9E"/>
    <w:rsid w:val="00D22740"/>
    <w:rsid w:val="00D25D93"/>
    <w:rsid w:val="00D35EFA"/>
    <w:rsid w:val="00D376C3"/>
    <w:rsid w:val="00D42625"/>
    <w:rsid w:val="00D4701E"/>
    <w:rsid w:val="00D54D9E"/>
    <w:rsid w:val="00D57792"/>
    <w:rsid w:val="00D60A49"/>
    <w:rsid w:val="00D61E59"/>
    <w:rsid w:val="00D64F3B"/>
    <w:rsid w:val="00D6571B"/>
    <w:rsid w:val="00D67248"/>
    <w:rsid w:val="00D7343E"/>
    <w:rsid w:val="00D839C2"/>
    <w:rsid w:val="00D844CF"/>
    <w:rsid w:val="00D87BD7"/>
    <w:rsid w:val="00DA004F"/>
    <w:rsid w:val="00DA1074"/>
    <w:rsid w:val="00DA27B2"/>
    <w:rsid w:val="00DA5441"/>
    <w:rsid w:val="00DA7819"/>
    <w:rsid w:val="00DB4E7D"/>
    <w:rsid w:val="00DB6E54"/>
    <w:rsid w:val="00DB7B35"/>
    <w:rsid w:val="00DC2C25"/>
    <w:rsid w:val="00DC30A0"/>
    <w:rsid w:val="00DD25D6"/>
    <w:rsid w:val="00DD3C56"/>
    <w:rsid w:val="00DD62D1"/>
    <w:rsid w:val="00DE155E"/>
    <w:rsid w:val="00DF435E"/>
    <w:rsid w:val="00DF56CF"/>
    <w:rsid w:val="00E01230"/>
    <w:rsid w:val="00E073F6"/>
    <w:rsid w:val="00E117F4"/>
    <w:rsid w:val="00E1466A"/>
    <w:rsid w:val="00E15DB0"/>
    <w:rsid w:val="00E2415E"/>
    <w:rsid w:val="00E26A4B"/>
    <w:rsid w:val="00E3763C"/>
    <w:rsid w:val="00E3783D"/>
    <w:rsid w:val="00E444A1"/>
    <w:rsid w:val="00E57367"/>
    <w:rsid w:val="00E573DB"/>
    <w:rsid w:val="00E614FC"/>
    <w:rsid w:val="00E623C6"/>
    <w:rsid w:val="00E70DB7"/>
    <w:rsid w:val="00E7257F"/>
    <w:rsid w:val="00E750C2"/>
    <w:rsid w:val="00E84AF8"/>
    <w:rsid w:val="00E955E8"/>
    <w:rsid w:val="00E97B78"/>
    <w:rsid w:val="00EA0611"/>
    <w:rsid w:val="00EA1B16"/>
    <w:rsid w:val="00EA33BE"/>
    <w:rsid w:val="00EA3FB1"/>
    <w:rsid w:val="00EA6066"/>
    <w:rsid w:val="00EA755A"/>
    <w:rsid w:val="00EA7C21"/>
    <w:rsid w:val="00EB056A"/>
    <w:rsid w:val="00EB484C"/>
    <w:rsid w:val="00EB7959"/>
    <w:rsid w:val="00EC02D9"/>
    <w:rsid w:val="00EC4DA0"/>
    <w:rsid w:val="00ED36E8"/>
    <w:rsid w:val="00ED3D06"/>
    <w:rsid w:val="00ED5C54"/>
    <w:rsid w:val="00ED77A7"/>
    <w:rsid w:val="00EE22CD"/>
    <w:rsid w:val="00EE269A"/>
    <w:rsid w:val="00EE3648"/>
    <w:rsid w:val="00EE3B27"/>
    <w:rsid w:val="00EF128E"/>
    <w:rsid w:val="00EF4007"/>
    <w:rsid w:val="00EF7D37"/>
    <w:rsid w:val="00F01D8A"/>
    <w:rsid w:val="00F038AB"/>
    <w:rsid w:val="00F03EAB"/>
    <w:rsid w:val="00F061D3"/>
    <w:rsid w:val="00F117AA"/>
    <w:rsid w:val="00F139A0"/>
    <w:rsid w:val="00F14258"/>
    <w:rsid w:val="00F20CF3"/>
    <w:rsid w:val="00F24054"/>
    <w:rsid w:val="00F246BF"/>
    <w:rsid w:val="00F248C2"/>
    <w:rsid w:val="00F25709"/>
    <w:rsid w:val="00F3046F"/>
    <w:rsid w:val="00F33B37"/>
    <w:rsid w:val="00F34690"/>
    <w:rsid w:val="00F4088F"/>
    <w:rsid w:val="00F41A7B"/>
    <w:rsid w:val="00F42B30"/>
    <w:rsid w:val="00F43FED"/>
    <w:rsid w:val="00F574E9"/>
    <w:rsid w:val="00F73CB6"/>
    <w:rsid w:val="00F817A5"/>
    <w:rsid w:val="00F8587C"/>
    <w:rsid w:val="00F85F38"/>
    <w:rsid w:val="00F91A47"/>
    <w:rsid w:val="00FA3529"/>
    <w:rsid w:val="00FA3A01"/>
    <w:rsid w:val="00FA7932"/>
    <w:rsid w:val="00FB2406"/>
    <w:rsid w:val="00FB28DC"/>
    <w:rsid w:val="00FB45B4"/>
    <w:rsid w:val="00FB63FD"/>
    <w:rsid w:val="00FC15A4"/>
    <w:rsid w:val="00FD4B44"/>
    <w:rsid w:val="00FD6633"/>
    <w:rsid w:val="00FE336E"/>
    <w:rsid w:val="00FE36E0"/>
    <w:rsid w:val="00FF5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4DB41"/>
  <w15:chartTrackingRefBased/>
  <w15:docId w15:val="{78CC635F-8A83-45CF-9EAA-48D9231B8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pPr>
        <w:jc w:val="both"/>
      </w:pPr>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semiHidden="1" w:uiPriority="1" w:qFormat="1"/>
    <w:lsdException w:name="Light Shading"/>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73"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4AB1"/>
  </w:style>
  <w:style w:type="paragraph" w:styleId="Heading1">
    <w:name w:val="heading 1"/>
    <w:basedOn w:val="Normal"/>
    <w:next w:val="Normal"/>
    <w:link w:val="Heading1Char"/>
    <w:uiPriority w:val="9"/>
    <w:qFormat/>
    <w:rsid w:val="0054543C"/>
    <w:pPr>
      <w:pageBreakBefore/>
      <w:numPr>
        <w:numId w:val="2"/>
      </w:numPr>
      <w:spacing w:after="600"/>
      <w:jc w:val="center"/>
      <w:outlineLvl w:val="0"/>
    </w:pPr>
    <w:rPr>
      <w:rFonts w:eastAsia="Times New Roman" w:cs="Times New Roman"/>
      <w:b/>
      <w:caps/>
      <w:sz w:val="28"/>
    </w:rPr>
  </w:style>
  <w:style w:type="paragraph" w:styleId="Heading2">
    <w:name w:val="heading 2"/>
    <w:basedOn w:val="Normal"/>
    <w:next w:val="Normal"/>
    <w:link w:val="Heading2Char"/>
    <w:qFormat/>
    <w:rsid w:val="000B2147"/>
    <w:pPr>
      <w:keepNext/>
      <w:numPr>
        <w:ilvl w:val="1"/>
        <w:numId w:val="2"/>
      </w:numPr>
      <w:tabs>
        <w:tab w:val="left" w:pos="720"/>
      </w:tabs>
      <w:spacing w:before="240" w:after="240"/>
      <w:jc w:val="left"/>
      <w:outlineLvl w:val="1"/>
    </w:pPr>
    <w:rPr>
      <w:rFonts w:eastAsia="Times New Roman" w:cs="Times New Roman"/>
      <w:b/>
      <w:caps/>
    </w:rPr>
  </w:style>
  <w:style w:type="paragraph" w:styleId="Heading3">
    <w:name w:val="heading 3"/>
    <w:basedOn w:val="Normal"/>
    <w:next w:val="Normal"/>
    <w:link w:val="Heading3Char"/>
    <w:autoRedefine/>
    <w:qFormat/>
    <w:rsid w:val="000B2147"/>
    <w:pPr>
      <w:keepNext/>
      <w:numPr>
        <w:ilvl w:val="2"/>
        <w:numId w:val="2"/>
      </w:numPr>
      <w:spacing w:before="240" w:after="240"/>
      <w:jc w:val="left"/>
      <w:outlineLvl w:val="2"/>
    </w:pPr>
    <w:rPr>
      <w:rFonts w:eastAsia="Times New Roman" w:cs="Times New Roman"/>
      <w:b/>
    </w:rPr>
  </w:style>
  <w:style w:type="paragraph" w:styleId="Heading4">
    <w:name w:val="heading 4"/>
    <w:basedOn w:val="Normal"/>
    <w:next w:val="Normal"/>
    <w:link w:val="Heading4Char"/>
    <w:autoRedefine/>
    <w:qFormat/>
    <w:rsid w:val="000B2147"/>
    <w:pPr>
      <w:keepNext/>
      <w:numPr>
        <w:ilvl w:val="3"/>
        <w:numId w:val="2"/>
      </w:numPr>
      <w:spacing w:before="240" w:after="240"/>
      <w:jc w:val="left"/>
      <w:outlineLvl w:val="3"/>
    </w:pPr>
    <w:rPr>
      <w:rFonts w:eastAsia="Times New Roman" w:cs="Times New Roman"/>
      <w:b/>
      <w:i/>
    </w:rPr>
  </w:style>
  <w:style w:type="paragraph" w:styleId="Heading5">
    <w:name w:val="heading 5"/>
    <w:basedOn w:val="Normal"/>
    <w:next w:val="NormalIndent"/>
    <w:link w:val="Heading5Char"/>
    <w:autoRedefine/>
    <w:qFormat/>
    <w:rsid w:val="0054543C"/>
    <w:pPr>
      <w:keepNext/>
      <w:numPr>
        <w:ilvl w:val="4"/>
        <w:numId w:val="2"/>
      </w:numPr>
      <w:spacing w:before="240" w:after="240"/>
      <w:outlineLvl w:val="4"/>
    </w:pPr>
    <w:rPr>
      <w:rFonts w:eastAsia="Times New Roman" w:cs="Times New Roman"/>
    </w:rPr>
  </w:style>
  <w:style w:type="paragraph" w:styleId="Heading6">
    <w:name w:val="heading 6"/>
    <w:basedOn w:val="Normal"/>
    <w:next w:val="Normal"/>
    <w:link w:val="Heading6Char"/>
    <w:semiHidden/>
    <w:qFormat/>
    <w:rsid w:val="00EB056A"/>
    <w:pPr>
      <w:numPr>
        <w:ilvl w:val="5"/>
        <w:numId w:val="6"/>
      </w:numPr>
      <w:spacing w:before="240" w:after="60"/>
      <w:outlineLvl w:val="5"/>
    </w:pPr>
    <w:rPr>
      <w:rFonts w:eastAsia="Times New Roman" w:cs="Times New Roman"/>
      <w:i/>
      <w:sz w:val="22"/>
    </w:rPr>
  </w:style>
  <w:style w:type="paragraph" w:styleId="Heading7">
    <w:name w:val="heading 7"/>
    <w:basedOn w:val="Normal"/>
    <w:next w:val="Normal"/>
    <w:link w:val="Heading7Char"/>
    <w:semiHidden/>
    <w:qFormat/>
    <w:rsid w:val="00EB056A"/>
    <w:pPr>
      <w:numPr>
        <w:ilvl w:val="6"/>
        <w:numId w:val="6"/>
      </w:numPr>
      <w:spacing w:before="240" w:after="60"/>
      <w:outlineLvl w:val="6"/>
    </w:pPr>
    <w:rPr>
      <w:rFonts w:eastAsia="Times New Roman" w:cs="Times New Roman"/>
    </w:rPr>
  </w:style>
  <w:style w:type="paragraph" w:styleId="Heading8">
    <w:name w:val="heading 8"/>
    <w:basedOn w:val="Normal"/>
    <w:next w:val="Normal"/>
    <w:link w:val="Heading8Char"/>
    <w:semiHidden/>
    <w:qFormat/>
    <w:rsid w:val="00EB056A"/>
    <w:pPr>
      <w:numPr>
        <w:ilvl w:val="7"/>
        <w:numId w:val="6"/>
      </w:numPr>
      <w:spacing w:before="240" w:after="60"/>
      <w:outlineLvl w:val="7"/>
    </w:pPr>
    <w:rPr>
      <w:rFonts w:eastAsia="Times New Roman" w:cs="Times New Roman"/>
      <w:i/>
    </w:rPr>
  </w:style>
  <w:style w:type="paragraph" w:styleId="Heading9">
    <w:name w:val="heading 9"/>
    <w:basedOn w:val="Normal"/>
    <w:next w:val="Normal"/>
    <w:link w:val="Heading9Char"/>
    <w:semiHidden/>
    <w:qFormat/>
    <w:rsid w:val="00EB056A"/>
    <w:pPr>
      <w:numPr>
        <w:ilvl w:val="8"/>
        <w:numId w:val="6"/>
      </w:numPr>
      <w:spacing w:before="240" w:after="60"/>
      <w:outlineLvl w:val="8"/>
    </w:pPr>
    <w:rPr>
      <w:rFonts w:eastAsia="Times New Roman" w:cs="Times New Roman"/>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e">
    <w:name w:val="Block Quote"/>
    <w:basedOn w:val="Normal"/>
    <w:autoRedefine/>
    <w:qFormat/>
    <w:rsid w:val="00BE6DF7"/>
    <w:pPr>
      <w:spacing w:before="120" w:after="240"/>
      <w:ind w:left="720" w:right="720"/>
    </w:pPr>
    <w:rPr>
      <w:rFonts w:eastAsia="Calibri" w:cs="Times New Roman"/>
      <w:iCs/>
      <w:color w:val="000000" w:themeColor="text1"/>
    </w:rPr>
  </w:style>
  <w:style w:type="character" w:styleId="FootnoteReference">
    <w:name w:val="footnote reference"/>
    <w:basedOn w:val="DefaultParagraphFont"/>
    <w:semiHidden/>
    <w:unhideWhenUsed/>
    <w:rsid w:val="00BE6DF7"/>
    <w:rPr>
      <w:vertAlign w:val="superscript"/>
    </w:rPr>
  </w:style>
  <w:style w:type="paragraph" w:customStyle="1" w:styleId="CoverPagesHeading">
    <w:name w:val="Cover Pages Heading"/>
    <w:basedOn w:val="Normal"/>
    <w:next w:val="Normal"/>
    <w:rsid w:val="0054543C"/>
    <w:pPr>
      <w:spacing w:after="600"/>
      <w:jc w:val="center"/>
    </w:pPr>
    <w:rPr>
      <w:rFonts w:eastAsia="Times New Roman" w:cs="Times New Roman"/>
      <w:b/>
      <w:sz w:val="28"/>
    </w:rPr>
  </w:style>
  <w:style w:type="paragraph" w:customStyle="1" w:styleId="Equation">
    <w:name w:val="Equation"/>
    <w:basedOn w:val="Normal"/>
    <w:next w:val="Normal"/>
    <w:autoRedefine/>
    <w:qFormat/>
    <w:rsid w:val="0054543C"/>
    <w:pPr>
      <w:tabs>
        <w:tab w:val="center" w:pos="4320"/>
        <w:tab w:val="right" w:pos="8640"/>
      </w:tabs>
    </w:pPr>
    <w:rPr>
      <w:rFonts w:eastAsia="Times New Roman" w:cs="Times New Roman"/>
    </w:rPr>
  </w:style>
  <w:style w:type="paragraph" w:customStyle="1" w:styleId="FIGURETITLE2HidefromLOF">
    <w:name w:val="FIGURE TITLE 2: Hide from LOF"/>
    <w:basedOn w:val="Normal"/>
    <w:autoRedefine/>
    <w:semiHidden/>
    <w:qFormat/>
    <w:rsid w:val="0054543C"/>
    <w:pPr>
      <w:spacing w:after="480"/>
      <w:ind w:left="720" w:right="720"/>
      <w:jc w:val="center"/>
    </w:pPr>
    <w:rPr>
      <w:rFonts w:eastAsia="Times New Roman" w:cs="Times New Roman"/>
    </w:rPr>
  </w:style>
  <w:style w:type="paragraph" w:styleId="FootnoteText">
    <w:name w:val="footnote text"/>
    <w:basedOn w:val="Normal"/>
    <w:link w:val="FootnoteTextChar"/>
    <w:qFormat/>
    <w:rsid w:val="000A0D75"/>
    <w:pPr>
      <w:keepLines/>
      <w:widowControl w:val="0"/>
      <w:tabs>
        <w:tab w:val="left" w:pos="360"/>
      </w:tabs>
      <w:spacing w:after="120" w:line="220" w:lineRule="exact"/>
      <w:ind w:firstLine="360"/>
    </w:pPr>
    <w:rPr>
      <w:rFonts w:eastAsia="Times New Roman" w:cs="Times New Roman"/>
      <w:sz w:val="20"/>
    </w:rPr>
  </w:style>
  <w:style w:type="character" w:customStyle="1" w:styleId="FootnoteTextChar">
    <w:name w:val="Footnote Text Char"/>
    <w:basedOn w:val="DefaultParagraphFont"/>
    <w:link w:val="FootnoteText"/>
    <w:rsid w:val="000A0D75"/>
    <w:rPr>
      <w:rFonts w:eastAsia="Times New Roman" w:cs="Times New Roman"/>
      <w:sz w:val="20"/>
    </w:rPr>
  </w:style>
  <w:style w:type="character" w:customStyle="1" w:styleId="Heading1Char">
    <w:name w:val="Heading 1 Char"/>
    <w:link w:val="Heading1"/>
    <w:uiPriority w:val="9"/>
    <w:rsid w:val="0054543C"/>
    <w:rPr>
      <w:rFonts w:eastAsia="Times New Roman" w:cs="Times New Roman"/>
      <w:b/>
      <w:caps/>
      <w:sz w:val="28"/>
    </w:rPr>
  </w:style>
  <w:style w:type="character" w:customStyle="1" w:styleId="Heading2Char">
    <w:name w:val="Heading 2 Char"/>
    <w:link w:val="Heading2"/>
    <w:rsid w:val="000B2147"/>
    <w:rPr>
      <w:rFonts w:eastAsia="Times New Roman" w:cs="Times New Roman"/>
      <w:b/>
      <w:caps/>
    </w:rPr>
  </w:style>
  <w:style w:type="character" w:customStyle="1" w:styleId="Heading3Char">
    <w:name w:val="Heading 3 Char"/>
    <w:link w:val="Heading3"/>
    <w:rsid w:val="000B2147"/>
    <w:rPr>
      <w:rFonts w:eastAsia="Times New Roman" w:cs="Times New Roman"/>
      <w:b/>
    </w:rPr>
  </w:style>
  <w:style w:type="character" w:customStyle="1" w:styleId="Heading4Char">
    <w:name w:val="Heading 4 Char"/>
    <w:link w:val="Heading4"/>
    <w:rsid w:val="000B2147"/>
    <w:rPr>
      <w:rFonts w:eastAsia="Times New Roman" w:cs="Times New Roman"/>
      <w:b/>
      <w:i/>
    </w:rPr>
  </w:style>
  <w:style w:type="character" w:customStyle="1" w:styleId="Heading5Char">
    <w:name w:val="Heading 5 Char"/>
    <w:link w:val="Heading5"/>
    <w:rsid w:val="0054543C"/>
    <w:rPr>
      <w:rFonts w:eastAsia="Times New Roman" w:cs="Times New Roman"/>
    </w:rPr>
  </w:style>
  <w:style w:type="paragraph" w:styleId="NormalIndent">
    <w:name w:val="Normal Indent"/>
    <w:basedOn w:val="Normal"/>
    <w:semiHidden/>
    <w:unhideWhenUsed/>
    <w:rsid w:val="0054543C"/>
    <w:pPr>
      <w:ind w:left="720"/>
    </w:pPr>
  </w:style>
  <w:style w:type="paragraph" w:styleId="ListBullet">
    <w:name w:val="List Bullet"/>
    <w:basedOn w:val="Normal"/>
    <w:autoRedefine/>
    <w:qFormat/>
    <w:rsid w:val="00216013"/>
    <w:pPr>
      <w:numPr>
        <w:numId w:val="3"/>
      </w:numPr>
      <w:tabs>
        <w:tab w:val="clear" w:pos="360"/>
        <w:tab w:val="num" w:pos="1440"/>
      </w:tabs>
      <w:spacing w:before="120" w:after="200" w:line="360" w:lineRule="auto"/>
      <w:ind w:left="1440" w:hanging="720"/>
      <w:jc w:val="left"/>
    </w:pPr>
    <w:rPr>
      <w:rFonts w:eastAsia="Times New Roman" w:cs="Times New Roman"/>
    </w:rPr>
  </w:style>
  <w:style w:type="paragraph" w:styleId="ListNumber">
    <w:name w:val="List Number"/>
    <w:basedOn w:val="Normal"/>
    <w:autoRedefine/>
    <w:qFormat/>
    <w:rsid w:val="00761258"/>
    <w:pPr>
      <w:numPr>
        <w:numId w:val="15"/>
      </w:numPr>
      <w:spacing w:before="120" w:after="200" w:line="360" w:lineRule="auto"/>
      <w:jc w:val="left"/>
    </w:pPr>
    <w:rPr>
      <w:rFonts w:eastAsia="Times New Roman" w:cs="Times New Roman"/>
    </w:rPr>
  </w:style>
  <w:style w:type="paragraph" w:customStyle="1" w:styleId="ReferenceList">
    <w:name w:val="Reference List"/>
    <w:basedOn w:val="Normal"/>
    <w:qFormat/>
    <w:rsid w:val="00A60DD8"/>
    <w:pPr>
      <w:keepLines/>
      <w:spacing w:after="240"/>
      <w:ind w:left="720" w:hanging="720"/>
      <w:jc w:val="left"/>
    </w:pPr>
    <w:rPr>
      <w:rFonts w:eastAsia="Times New Roman" w:cs="Times New Roman"/>
    </w:rPr>
  </w:style>
  <w:style w:type="character" w:styleId="PlaceholderText">
    <w:name w:val="Placeholder Text"/>
    <w:basedOn w:val="DefaultParagraphFont"/>
    <w:semiHidden/>
    <w:rsid w:val="00734AC9"/>
    <w:rPr>
      <w:color w:val="808080"/>
    </w:rPr>
  </w:style>
  <w:style w:type="character" w:styleId="Hyperlink">
    <w:name w:val="Hyperlink"/>
    <w:uiPriority w:val="99"/>
    <w:semiHidden/>
    <w:rsid w:val="00734AC9"/>
    <w:rPr>
      <w:rFonts w:ascii="Times New Roman" w:hAnsi="Times New Roman"/>
      <w:color w:val="0000FF"/>
      <w:sz w:val="24"/>
      <w:u w:val="single"/>
    </w:rPr>
  </w:style>
  <w:style w:type="character" w:styleId="FollowedHyperlink">
    <w:name w:val="FollowedHyperlink"/>
    <w:basedOn w:val="DefaultParagraphFont"/>
    <w:semiHidden/>
    <w:unhideWhenUsed/>
    <w:rsid w:val="007C10F9"/>
    <w:rPr>
      <w:color w:val="800080" w:themeColor="followedHyperlink"/>
      <w:u w:val="single"/>
    </w:rPr>
  </w:style>
  <w:style w:type="paragraph" w:styleId="Header">
    <w:name w:val="header"/>
    <w:basedOn w:val="Normal"/>
    <w:link w:val="HeaderChar"/>
    <w:semiHidden/>
    <w:rsid w:val="00852496"/>
    <w:pPr>
      <w:tabs>
        <w:tab w:val="center" w:pos="4680"/>
        <w:tab w:val="right" w:pos="9360"/>
      </w:tabs>
    </w:pPr>
  </w:style>
  <w:style w:type="character" w:customStyle="1" w:styleId="HeaderChar">
    <w:name w:val="Header Char"/>
    <w:basedOn w:val="DefaultParagraphFont"/>
    <w:link w:val="Header"/>
    <w:semiHidden/>
    <w:rsid w:val="005E4AB1"/>
  </w:style>
  <w:style w:type="paragraph" w:customStyle="1" w:styleId="BlankPage">
    <w:name w:val="Blank Page"/>
    <w:next w:val="Normal"/>
    <w:autoRedefine/>
    <w:qFormat/>
    <w:rsid w:val="000E58D7"/>
    <w:pPr>
      <w:widowControl w:val="0"/>
      <w:spacing w:line="7080" w:lineRule="exact"/>
      <w:jc w:val="center"/>
    </w:pPr>
    <w:rPr>
      <w:rFonts w:eastAsia="Times New Roman" w:cs="Times New Roman"/>
      <w:caps/>
      <w:color w:val="000000"/>
    </w:rPr>
  </w:style>
  <w:style w:type="character" w:customStyle="1" w:styleId="Heading6Char">
    <w:name w:val="Heading 6 Char"/>
    <w:basedOn w:val="DefaultParagraphFont"/>
    <w:link w:val="Heading6"/>
    <w:semiHidden/>
    <w:rsid w:val="00EB056A"/>
    <w:rPr>
      <w:rFonts w:eastAsia="Times New Roman" w:cs="Times New Roman"/>
      <w:i/>
      <w:sz w:val="22"/>
    </w:rPr>
  </w:style>
  <w:style w:type="character" w:customStyle="1" w:styleId="Heading7Char">
    <w:name w:val="Heading 7 Char"/>
    <w:basedOn w:val="DefaultParagraphFont"/>
    <w:link w:val="Heading7"/>
    <w:semiHidden/>
    <w:rsid w:val="00EB056A"/>
    <w:rPr>
      <w:rFonts w:eastAsia="Times New Roman" w:cs="Times New Roman"/>
    </w:rPr>
  </w:style>
  <w:style w:type="character" w:customStyle="1" w:styleId="Heading8Char">
    <w:name w:val="Heading 8 Char"/>
    <w:basedOn w:val="DefaultParagraphFont"/>
    <w:link w:val="Heading8"/>
    <w:semiHidden/>
    <w:rsid w:val="00EB056A"/>
    <w:rPr>
      <w:rFonts w:eastAsia="Times New Roman" w:cs="Times New Roman"/>
      <w:i/>
    </w:rPr>
  </w:style>
  <w:style w:type="character" w:customStyle="1" w:styleId="Heading9Char">
    <w:name w:val="Heading 9 Char"/>
    <w:basedOn w:val="DefaultParagraphFont"/>
    <w:link w:val="Heading9"/>
    <w:semiHidden/>
    <w:rsid w:val="00EB056A"/>
    <w:rPr>
      <w:rFonts w:eastAsia="Times New Roman" w:cs="Times New Roman"/>
      <w:b/>
      <w:i/>
      <w:sz w:val="18"/>
    </w:rPr>
  </w:style>
  <w:style w:type="numbering" w:styleId="ArticleSection">
    <w:name w:val="Outline List 3"/>
    <w:basedOn w:val="NoList"/>
    <w:semiHidden/>
    <w:rsid w:val="00EB056A"/>
    <w:pPr>
      <w:numPr>
        <w:numId w:val="5"/>
      </w:numPr>
    </w:pPr>
  </w:style>
  <w:style w:type="paragraph" w:styleId="Title">
    <w:name w:val="Title"/>
    <w:basedOn w:val="Normal"/>
    <w:link w:val="TitleChar"/>
    <w:semiHidden/>
    <w:qFormat/>
    <w:rsid w:val="00EB056A"/>
    <w:pPr>
      <w:jc w:val="center"/>
      <w:outlineLvl w:val="0"/>
    </w:pPr>
    <w:rPr>
      <w:rFonts w:eastAsia="Times New Roman" w:cs="Times New Roman"/>
      <w:b/>
      <w:caps/>
      <w:kern w:val="28"/>
      <w:sz w:val="28"/>
    </w:rPr>
  </w:style>
  <w:style w:type="character" w:customStyle="1" w:styleId="TitleChar">
    <w:name w:val="Title Char"/>
    <w:basedOn w:val="DefaultParagraphFont"/>
    <w:link w:val="Title"/>
    <w:semiHidden/>
    <w:rsid w:val="00EB056A"/>
    <w:rPr>
      <w:rFonts w:eastAsia="Times New Roman" w:cs="Times New Roman"/>
      <w:b/>
      <w:caps/>
      <w:kern w:val="28"/>
      <w:sz w:val="28"/>
    </w:rPr>
  </w:style>
  <w:style w:type="paragraph" w:styleId="MacroText">
    <w:name w:val="macro"/>
    <w:link w:val="MacroTextChar"/>
    <w:semiHidden/>
    <w:rsid w:val="00EB056A"/>
    <w:pPr>
      <w:tabs>
        <w:tab w:val="left" w:pos="480"/>
        <w:tab w:val="left" w:pos="960"/>
        <w:tab w:val="left" w:pos="1440"/>
        <w:tab w:val="left" w:pos="1920"/>
        <w:tab w:val="left" w:pos="2400"/>
        <w:tab w:val="left" w:pos="2880"/>
        <w:tab w:val="left" w:pos="3360"/>
        <w:tab w:val="left" w:pos="3840"/>
        <w:tab w:val="left" w:pos="4320"/>
      </w:tabs>
    </w:pPr>
    <w:rPr>
      <w:rFonts w:ascii="Courier New" w:eastAsia="Batang" w:hAnsi="Courier New" w:cs="Times New Roman"/>
    </w:rPr>
  </w:style>
  <w:style w:type="character" w:customStyle="1" w:styleId="MacroTextChar">
    <w:name w:val="Macro Text Char"/>
    <w:basedOn w:val="DefaultParagraphFont"/>
    <w:link w:val="MacroText"/>
    <w:semiHidden/>
    <w:rsid w:val="00EB056A"/>
    <w:rPr>
      <w:rFonts w:ascii="Courier New" w:eastAsia="Batang" w:hAnsi="Courier New" w:cs="Times New Roman"/>
    </w:rPr>
  </w:style>
  <w:style w:type="paragraph" w:customStyle="1" w:styleId="Normal-SIGN2">
    <w:name w:val="Normal-SIGN2"/>
    <w:basedOn w:val="Normal"/>
    <w:semiHidden/>
    <w:rsid w:val="00EB056A"/>
    <w:pPr>
      <w:jc w:val="center"/>
    </w:pPr>
    <w:rPr>
      <w:rFonts w:eastAsia="Times New Roman" w:cs="Times New Roman"/>
    </w:rPr>
  </w:style>
  <w:style w:type="paragraph" w:customStyle="1" w:styleId="3rdOrderPara">
    <w:name w:val="3rd Order Para"/>
    <w:basedOn w:val="Normal"/>
    <w:semiHidden/>
    <w:rsid w:val="00EB056A"/>
    <w:pPr>
      <w:spacing w:before="120" w:line="360" w:lineRule="auto"/>
      <w:ind w:firstLine="720"/>
    </w:pPr>
    <w:rPr>
      <w:rFonts w:eastAsia="Times New Roman" w:cs="Times New Roman"/>
    </w:rPr>
  </w:style>
  <w:style w:type="paragraph" w:styleId="NormalWeb">
    <w:name w:val="Normal (Web)"/>
    <w:basedOn w:val="Normal"/>
    <w:uiPriority w:val="99"/>
    <w:semiHidden/>
    <w:rsid w:val="00EB056A"/>
    <w:rPr>
      <w:rFonts w:eastAsia="Times New Roman" w:cs="Times New Roman"/>
    </w:rPr>
  </w:style>
  <w:style w:type="paragraph" w:customStyle="1" w:styleId="Abstract">
    <w:name w:val="Abstract"/>
    <w:basedOn w:val="Normal"/>
    <w:semiHidden/>
    <w:rsid w:val="00EB056A"/>
    <w:pPr>
      <w:tabs>
        <w:tab w:val="left" w:pos="720"/>
      </w:tabs>
      <w:spacing w:before="120" w:line="360" w:lineRule="auto"/>
      <w:ind w:firstLine="720"/>
    </w:pPr>
    <w:rPr>
      <w:rFonts w:eastAsia="Times New Roman" w:cs="Times New Roman"/>
    </w:rPr>
  </w:style>
  <w:style w:type="paragraph" w:styleId="BlockText">
    <w:name w:val="Block Text"/>
    <w:basedOn w:val="Normal"/>
    <w:semiHidden/>
    <w:rsid w:val="00EB056A"/>
    <w:pPr>
      <w:spacing w:after="120"/>
      <w:ind w:left="1440" w:right="1440"/>
    </w:pPr>
    <w:rPr>
      <w:rFonts w:eastAsia="Times New Roman" w:cs="Times New Roman"/>
    </w:rPr>
  </w:style>
  <w:style w:type="paragraph" w:styleId="BodyText">
    <w:name w:val="Body Text"/>
    <w:basedOn w:val="Normal"/>
    <w:link w:val="BodyTextChar"/>
    <w:semiHidden/>
    <w:rsid w:val="00EB056A"/>
    <w:pPr>
      <w:spacing w:after="120"/>
    </w:pPr>
    <w:rPr>
      <w:rFonts w:ascii="Courier" w:eastAsia="Times New Roman" w:hAnsi="Courier" w:cs="Times New Roman"/>
    </w:rPr>
  </w:style>
  <w:style w:type="character" w:customStyle="1" w:styleId="BodyTextChar">
    <w:name w:val="Body Text Char"/>
    <w:basedOn w:val="DefaultParagraphFont"/>
    <w:link w:val="BodyText"/>
    <w:semiHidden/>
    <w:rsid w:val="00EB056A"/>
    <w:rPr>
      <w:rFonts w:ascii="Courier" w:eastAsia="Times New Roman" w:hAnsi="Courier" w:cs="Times New Roman"/>
    </w:rPr>
  </w:style>
  <w:style w:type="paragraph" w:styleId="BodyText3">
    <w:name w:val="Body Text 3"/>
    <w:basedOn w:val="Normal"/>
    <w:link w:val="BodyText3Char"/>
    <w:semiHidden/>
    <w:rsid w:val="00EB056A"/>
    <w:pPr>
      <w:spacing w:after="120"/>
    </w:pPr>
    <w:rPr>
      <w:rFonts w:eastAsia="Times New Roman" w:cs="Times New Roman"/>
      <w:sz w:val="16"/>
    </w:rPr>
  </w:style>
  <w:style w:type="character" w:customStyle="1" w:styleId="BodyText3Char">
    <w:name w:val="Body Text 3 Char"/>
    <w:basedOn w:val="DefaultParagraphFont"/>
    <w:link w:val="BodyText3"/>
    <w:semiHidden/>
    <w:rsid w:val="00EB056A"/>
    <w:rPr>
      <w:rFonts w:eastAsia="Times New Roman" w:cs="Times New Roman"/>
      <w:sz w:val="16"/>
    </w:rPr>
  </w:style>
  <w:style w:type="paragraph" w:styleId="BodyTextFirstIndent">
    <w:name w:val="Body Text First Indent"/>
    <w:basedOn w:val="BodyText"/>
    <w:link w:val="BodyTextFirstIndentChar"/>
    <w:semiHidden/>
    <w:rsid w:val="00EB056A"/>
    <w:pPr>
      <w:ind w:firstLine="210"/>
    </w:pPr>
    <w:rPr>
      <w:rFonts w:ascii="Times New Roman" w:hAnsi="Times New Roman"/>
    </w:rPr>
  </w:style>
  <w:style w:type="character" w:customStyle="1" w:styleId="BodyTextFirstIndentChar">
    <w:name w:val="Body Text First Indent Char"/>
    <w:basedOn w:val="BodyTextChar"/>
    <w:link w:val="BodyTextFirstIndent"/>
    <w:semiHidden/>
    <w:rsid w:val="00EB056A"/>
    <w:rPr>
      <w:rFonts w:ascii="Courier" w:eastAsia="Times New Roman" w:hAnsi="Courier" w:cs="Times New Roman"/>
    </w:rPr>
  </w:style>
  <w:style w:type="paragraph" w:styleId="BodyTextIndent">
    <w:name w:val="Body Text Indent"/>
    <w:basedOn w:val="BodyText"/>
    <w:link w:val="BodyTextIndentChar"/>
    <w:semiHidden/>
    <w:rsid w:val="00EB056A"/>
    <w:pPr>
      <w:spacing w:after="240" w:line="480" w:lineRule="auto"/>
      <w:ind w:left="360" w:firstLine="360"/>
    </w:pPr>
    <w:rPr>
      <w:rFonts w:ascii="Garamond" w:hAnsi="Garamond"/>
      <w:sz w:val="22"/>
    </w:rPr>
  </w:style>
  <w:style w:type="character" w:customStyle="1" w:styleId="BodyTextIndentChar">
    <w:name w:val="Body Text Indent Char"/>
    <w:basedOn w:val="DefaultParagraphFont"/>
    <w:link w:val="BodyTextIndent"/>
    <w:semiHidden/>
    <w:rsid w:val="00EB056A"/>
    <w:rPr>
      <w:rFonts w:ascii="Garamond" w:eastAsia="Times New Roman" w:hAnsi="Garamond" w:cs="Times New Roman"/>
      <w:sz w:val="22"/>
    </w:rPr>
  </w:style>
  <w:style w:type="paragraph" w:styleId="BodyTextFirstIndent2">
    <w:name w:val="Body Text First Indent 2"/>
    <w:basedOn w:val="BodyTextIndent"/>
    <w:link w:val="BodyTextFirstIndent2Char"/>
    <w:semiHidden/>
    <w:rsid w:val="00EB056A"/>
    <w:pPr>
      <w:spacing w:after="120" w:line="240" w:lineRule="auto"/>
      <w:ind w:firstLine="210"/>
    </w:pPr>
    <w:rPr>
      <w:rFonts w:ascii="Times New Roman" w:hAnsi="Times New Roman"/>
      <w:sz w:val="24"/>
    </w:rPr>
  </w:style>
  <w:style w:type="character" w:customStyle="1" w:styleId="BodyTextFirstIndent2Char">
    <w:name w:val="Body Text First Indent 2 Char"/>
    <w:basedOn w:val="BodyTextIndentChar"/>
    <w:link w:val="BodyTextFirstIndent2"/>
    <w:semiHidden/>
    <w:rsid w:val="00EB056A"/>
    <w:rPr>
      <w:rFonts w:ascii="Garamond" w:eastAsia="Times New Roman" w:hAnsi="Garamond" w:cs="Times New Roman"/>
      <w:sz w:val="22"/>
    </w:rPr>
  </w:style>
  <w:style w:type="paragraph" w:styleId="BodyTextIndent2">
    <w:name w:val="Body Text Indent 2"/>
    <w:basedOn w:val="Normal"/>
    <w:link w:val="BodyTextIndent2Char"/>
    <w:semiHidden/>
    <w:rsid w:val="00EB056A"/>
    <w:pPr>
      <w:spacing w:after="120" w:line="480" w:lineRule="auto"/>
      <w:ind w:left="360"/>
    </w:pPr>
    <w:rPr>
      <w:rFonts w:eastAsia="Times New Roman" w:cs="Times New Roman"/>
    </w:rPr>
  </w:style>
  <w:style w:type="character" w:customStyle="1" w:styleId="BodyTextIndent2Char">
    <w:name w:val="Body Text Indent 2 Char"/>
    <w:basedOn w:val="DefaultParagraphFont"/>
    <w:link w:val="BodyTextIndent2"/>
    <w:semiHidden/>
    <w:rsid w:val="00EB056A"/>
    <w:rPr>
      <w:rFonts w:eastAsia="Times New Roman" w:cs="Times New Roman"/>
    </w:rPr>
  </w:style>
  <w:style w:type="paragraph" w:styleId="BodyTextIndent3">
    <w:name w:val="Body Text Indent 3"/>
    <w:basedOn w:val="Normal"/>
    <w:link w:val="BodyTextIndent3Char"/>
    <w:semiHidden/>
    <w:rsid w:val="00EB056A"/>
    <w:pPr>
      <w:spacing w:after="120"/>
      <w:ind w:left="360"/>
    </w:pPr>
    <w:rPr>
      <w:rFonts w:eastAsia="Times New Roman" w:cs="Times New Roman"/>
      <w:sz w:val="16"/>
    </w:rPr>
  </w:style>
  <w:style w:type="character" w:customStyle="1" w:styleId="BodyTextIndent3Char">
    <w:name w:val="Body Text Indent 3 Char"/>
    <w:basedOn w:val="DefaultParagraphFont"/>
    <w:link w:val="BodyTextIndent3"/>
    <w:semiHidden/>
    <w:rsid w:val="00EB056A"/>
    <w:rPr>
      <w:rFonts w:eastAsia="Times New Roman" w:cs="Times New Roman"/>
      <w:sz w:val="16"/>
    </w:rPr>
  </w:style>
  <w:style w:type="paragraph" w:styleId="Closing">
    <w:name w:val="Closing"/>
    <w:basedOn w:val="Normal"/>
    <w:link w:val="ClosingChar"/>
    <w:semiHidden/>
    <w:rsid w:val="00EB056A"/>
    <w:pPr>
      <w:ind w:left="4320"/>
    </w:pPr>
    <w:rPr>
      <w:rFonts w:eastAsia="Times New Roman" w:cs="Times New Roman"/>
    </w:rPr>
  </w:style>
  <w:style w:type="character" w:customStyle="1" w:styleId="ClosingChar">
    <w:name w:val="Closing Char"/>
    <w:basedOn w:val="DefaultParagraphFont"/>
    <w:link w:val="Closing"/>
    <w:semiHidden/>
    <w:rsid w:val="00EB056A"/>
    <w:rPr>
      <w:rFonts w:eastAsia="Times New Roman" w:cs="Times New Roman"/>
    </w:rPr>
  </w:style>
  <w:style w:type="paragraph" w:styleId="CommentText">
    <w:name w:val="annotation text"/>
    <w:basedOn w:val="Normal"/>
    <w:link w:val="CommentTextChar"/>
    <w:semiHidden/>
    <w:rsid w:val="00EB056A"/>
    <w:pPr>
      <w:spacing w:before="120" w:after="120"/>
      <w:ind w:left="720" w:right="720"/>
      <w:jc w:val="left"/>
    </w:pPr>
    <w:rPr>
      <w:rFonts w:eastAsia="Times New Roman" w:cs="Times New Roman"/>
    </w:rPr>
  </w:style>
  <w:style w:type="character" w:customStyle="1" w:styleId="CommentTextChar">
    <w:name w:val="Comment Text Char"/>
    <w:basedOn w:val="DefaultParagraphFont"/>
    <w:link w:val="CommentText"/>
    <w:semiHidden/>
    <w:rsid w:val="00EB056A"/>
    <w:rPr>
      <w:rFonts w:eastAsia="Times New Roman" w:cs="Times New Roman"/>
    </w:rPr>
  </w:style>
  <w:style w:type="paragraph" w:styleId="Date">
    <w:name w:val="Date"/>
    <w:basedOn w:val="Normal"/>
    <w:next w:val="Normal"/>
    <w:link w:val="DateChar"/>
    <w:semiHidden/>
    <w:rsid w:val="00EB056A"/>
    <w:rPr>
      <w:rFonts w:eastAsia="Times New Roman" w:cs="Times New Roman"/>
    </w:rPr>
  </w:style>
  <w:style w:type="character" w:customStyle="1" w:styleId="DateChar">
    <w:name w:val="Date Char"/>
    <w:basedOn w:val="DefaultParagraphFont"/>
    <w:link w:val="Date"/>
    <w:semiHidden/>
    <w:rsid w:val="00EB056A"/>
    <w:rPr>
      <w:rFonts w:eastAsia="Times New Roman" w:cs="Times New Roman"/>
    </w:rPr>
  </w:style>
  <w:style w:type="paragraph" w:styleId="DocumentMap">
    <w:name w:val="Document Map"/>
    <w:basedOn w:val="Normal"/>
    <w:link w:val="DocumentMapChar"/>
    <w:semiHidden/>
    <w:rsid w:val="00EB056A"/>
    <w:pPr>
      <w:shd w:val="clear" w:color="auto" w:fill="000080"/>
    </w:pPr>
    <w:rPr>
      <w:rFonts w:ascii="Tahoma" w:eastAsia="Times New Roman" w:hAnsi="Tahoma" w:cs="Times New Roman"/>
    </w:rPr>
  </w:style>
  <w:style w:type="character" w:customStyle="1" w:styleId="DocumentMapChar">
    <w:name w:val="Document Map Char"/>
    <w:basedOn w:val="DefaultParagraphFont"/>
    <w:link w:val="DocumentMap"/>
    <w:semiHidden/>
    <w:rsid w:val="00EB056A"/>
    <w:rPr>
      <w:rFonts w:ascii="Tahoma" w:eastAsia="Times New Roman" w:hAnsi="Tahoma" w:cs="Times New Roman"/>
      <w:shd w:val="clear" w:color="auto" w:fill="000080"/>
    </w:rPr>
  </w:style>
  <w:style w:type="paragraph" w:styleId="EndnoteText">
    <w:name w:val="endnote text"/>
    <w:basedOn w:val="Normal"/>
    <w:link w:val="EndnoteTextChar"/>
    <w:semiHidden/>
    <w:rsid w:val="00EB056A"/>
    <w:pPr>
      <w:jc w:val="left"/>
    </w:pPr>
    <w:rPr>
      <w:rFonts w:eastAsia="Times New Roman" w:cs="Times New Roman"/>
    </w:rPr>
  </w:style>
  <w:style w:type="character" w:customStyle="1" w:styleId="EndnoteTextChar">
    <w:name w:val="Endnote Text Char"/>
    <w:basedOn w:val="DefaultParagraphFont"/>
    <w:link w:val="EndnoteText"/>
    <w:semiHidden/>
    <w:rsid w:val="00EB056A"/>
    <w:rPr>
      <w:rFonts w:eastAsia="Times New Roman" w:cs="Times New Roman"/>
    </w:rPr>
  </w:style>
  <w:style w:type="paragraph" w:styleId="EnvelopeAddress">
    <w:name w:val="envelope address"/>
    <w:basedOn w:val="Normal"/>
    <w:semiHidden/>
    <w:rsid w:val="00EB056A"/>
    <w:pPr>
      <w:framePr w:w="7920" w:h="1980" w:hRule="exact" w:hSpace="180" w:wrap="auto" w:hAnchor="page" w:xAlign="center" w:yAlign="bottom"/>
      <w:ind w:left="2880"/>
    </w:pPr>
    <w:rPr>
      <w:rFonts w:eastAsia="Times New Roman" w:cs="Times New Roman"/>
    </w:rPr>
  </w:style>
  <w:style w:type="paragraph" w:styleId="EnvelopeReturn">
    <w:name w:val="envelope return"/>
    <w:basedOn w:val="Normal"/>
    <w:semiHidden/>
    <w:rsid w:val="00EB056A"/>
    <w:rPr>
      <w:rFonts w:eastAsia="Times New Roman" w:cs="Times New Roman"/>
      <w:sz w:val="20"/>
    </w:rPr>
  </w:style>
  <w:style w:type="paragraph" w:customStyle="1" w:styleId="FigureTitle">
    <w:name w:val="Figure Title"/>
    <w:basedOn w:val="Normal"/>
    <w:next w:val="Normal"/>
    <w:autoRedefine/>
    <w:qFormat/>
    <w:rsid w:val="008E545E"/>
    <w:pPr>
      <w:keepLines/>
      <w:widowControl w:val="0"/>
      <w:numPr>
        <w:numId w:val="14"/>
      </w:numPr>
      <w:spacing w:before="240" w:after="480"/>
      <w:ind w:left="950" w:right="475" w:hanging="475"/>
      <w:jc w:val="center"/>
    </w:pPr>
    <w:rPr>
      <w:rFonts w:eastAsia="Times New Roman" w:cs="Times New Roman"/>
    </w:rPr>
  </w:style>
  <w:style w:type="paragraph" w:styleId="Index1">
    <w:name w:val="index 1"/>
    <w:basedOn w:val="Normal"/>
    <w:next w:val="Normal"/>
    <w:autoRedefine/>
    <w:semiHidden/>
    <w:rsid w:val="00EB056A"/>
    <w:pPr>
      <w:ind w:left="240" w:hanging="240"/>
    </w:pPr>
    <w:rPr>
      <w:rFonts w:eastAsia="Times New Roman" w:cs="Times New Roman"/>
    </w:rPr>
  </w:style>
  <w:style w:type="paragraph" w:styleId="Index2">
    <w:name w:val="index 2"/>
    <w:basedOn w:val="Normal"/>
    <w:next w:val="Normal"/>
    <w:autoRedefine/>
    <w:semiHidden/>
    <w:rsid w:val="00EB056A"/>
    <w:pPr>
      <w:ind w:left="480" w:hanging="240"/>
    </w:pPr>
    <w:rPr>
      <w:rFonts w:eastAsia="Times New Roman" w:cs="Times New Roman"/>
    </w:rPr>
  </w:style>
  <w:style w:type="paragraph" w:styleId="Index3">
    <w:name w:val="index 3"/>
    <w:basedOn w:val="Normal"/>
    <w:next w:val="Normal"/>
    <w:autoRedefine/>
    <w:semiHidden/>
    <w:rsid w:val="00EB056A"/>
    <w:pPr>
      <w:ind w:left="720" w:hanging="240"/>
    </w:pPr>
    <w:rPr>
      <w:rFonts w:eastAsia="Times New Roman" w:cs="Times New Roman"/>
    </w:rPr>
  </w:style>
  <w:style w:type="paragraph" w:styleId="Index4">
    <w:name w:val="index 4"/>
    <w:basedOn w:val="Normal"/>
    <w:next w:val="Normal"/>
    <w:autoRedefine/>
    <w:semiHidden/>
    <w:rsid w:val="00EB056A"/>
    <w:pPr>
      <w:ind w:left="960" w:hanging="240"/>
    </w:pPr>
    <w:rPr>
      <w:rFonts w:eastAsia="Times New Roman" w:cs="Times New Roman"/>
    </w:rPr>
  </w:style>
  <w:style w:type="paragraph" w:styleId="Index5">
    <w:name w:val="index 5"/>
    <w:basedOn w:val="Normal"/>
    <w:next w:val="Normal"/>
    <w:autoRedefine/>
    <w:semiHidden/>
    <w:rsid w:val="00EB056A"/>
    <w:pPr>
      <w:ind w:left="1200" w:hanging="240"/>
    </w:pPr>
    <w:rPr>
      <w:rFonts w:eastAsia="Times New Roman" w:cs="Times New Roman"/>
    </w:rPr>
  </w:style>
  <w:style w:type="paragraph" w:styleId="Index6">
    <w:name w:val="index 6"/>
    <w:basedOn w:val="Normal"/>
    <w:next w:val="Normal"/>
    <w:autoRedefine/>
    <w:semiHidden/>
    <w:rsid w:val="00EB056A"/>
    <w:pPr>
      <w:ind w:left="1440" w:hanging="240"/>
    </w:pPr>
    <w:rPr>
      <w:rFonts w:eastAsia="Times New Roman" w:cs="Times New Roman"/>
    </w:rPr>
  </w:style>
  <w:style w:type="paragraph" w:styleId="Index7">
    <w:name w:val="index 7"/>
    <w:basedOn w:val="Normal"/>
    <w:next w:val="Normal"/>
    <w:autoRedefine/>
    <w:semiHidden/>
    <w:rsid w:val="00EB056A"/>
    <w:pPr>
      <w:ind w:left="1680" w:hanging="240"/>
    </w:pPr>
    <w:rPr>
      <w:rFonts w:eastAsia="Times New Roman" w:cs="Times New Roman"/>
    </w:rPr>
  </w:style>
  <w:style w:type="paragraph" w:styleId="Index8">
    <w:name w:val="index 8"/>
    <w:basedOn w:val="Normal"/>
    <w:next w:val="Normal"/>
    <w:autoRedefine/>
    <w:semiHidden/>
    <w:rsid w:val="00EB056A"/>
    <w:pPr>
      <w:ind w:left="1920" w:hanging="240"/>
    </w:pPr>
    <w:rPr>
      <w:rFonts w:eastAsia="Times New Roman" w:cs="Times New Roman"/>
    </w:rPr>
  </w:style>
  <w:style w:type="paragraph" w:styleId="Index9">
    <w:name w:val="index 9"/>
    <w:basedOn w:val="Normal"/>
    <w:next w:val="Normal"/>
    <w:autoRedefine/>
    <w:semiHidden/>
    <w:rsid w:val="00EB056A"/>
    <w:pPr>
      <w:ind w:left="2160" w:hanging="240"/>
    </w:pPr>
    <w:rPr>
      <w:rFonts w:eastAsia="Times New Roman" w:cs="Times New Roman"/>
    </w:rPr>
  </w:style>
  <w:style w:type="paragraph" w:styleId="IndexHeading">
    <w:name w:val="index heading"/>
    <w:basedOn w:val="Normal"/>
    <w:next w:val="Index1"/>
    <w:semiHidden/>
    <w:rsid w:val="00EB056A"/>
    <w:rPr>
      <w:rFonts w:eastAsia="Times New Roman" w:cs="Times New Roman"/>
      <w:b/>
    </w:rPr>
  </w:style>
  <w:style w:type="paragraph" w:customStyle="1" w:styleId="List1">
    <w:name w:val="List1"/>
    <w:basedOn w:val="Normal"/>
    <w:semiHidden/>
    <w:rsid w:val="00EB056A"/>
    <w:pPr>
      <w:tabs>
        <w:tab w:val="left" w:pos="720"/>
        <w:tab w:val="left" w:pos="1440"/>
      </w:tabs>
      <w:spacing w:before="120" w:after="120" w:line="240" w:lineRule="atLeast"/>
      <w:ind w:left="1080" w:hanging="360"/>
    </w:pPr>
    <w:rPr>
      <w:rFonts w:eastAsia="Times New Roman" w:cs="Times New Roman"/>
    </w:rPr>
  </w:style>
  <w:style w:type="paragraph" w:styleId="List">
    <w:name w:val="List"/>
    <w:basedOn w:val="Normal"/>
    <w:semiHidden/>
    <w:rsid w:val="00EB056A"/>
    <w:pPr>
      <w:ind w:left="360" w:hanging="360"/>
    </w:pPr>
    <w:rPr>
      <w:rFonts w:eastAsia="Times New Roman" w:cs="Times New Roman"/>
    </w:rPr>
  </w:style>
  <w:style w:type="paragraph" w:styleId="List2">
    <w:name w:val="List 2"/>
    <w:basedOn w:val="Normal"/>
    <w:semiHidden/>
    <w:rsid w:val="00EB056A"/>
    <w:pPr>
      <w:ind w:left="720" w:hanging="360"/>
    </w:pPr>
    <w:rPr>
      <w:rFonts w:eastAsia="Times New Roman" w:cs="Times New Roman"/>
    </w:rPr>
  </w:style>
  <w:style w:type="paragraph" w:styleId="List3">
    <w:name w:val="List 3"/>
    <w:basedOn w:val="Normal"/>
    <w:semiHidden/>
    <w:rsid w:val="00EB056A"/>
    <w:pPr>
      <w:ind w:left="1080" w:hanging="360"/>
    </w:pPr>
    <w:rPr>
      <w:rFonts w:eastAsia="Times New Roman" w:cs="Times New Roman"/>
    </w:rPr>
  </w:style>
  <w:style w:type="paragraph" w:styleId="List4">
    <w:name w:val="List 4"/>
    <w:basedOn w:val="Normal"/>
    <w:semiHidden/>
    <w:rsid w:val="00EB056A"/>
    <w:pPr>
      <w:ind w:left="1440" w:hanging="360"/>
    </w:pPr>
    <w:rPr>
      <w:rFonts w:eastAsia="Times New Roman" w:cs="Times New Roman"/>
    </w:rPr>
  </w:style>
  <w:style w:type="paragraph" w:styleId="List5">
    <w:name w:val="List 5"/>
    <w:basedOn w:val="Normal"/>
    <w:semiHidden/>
    <w:rsid w:val="00EB056A"/>
    <w:pPr>
      <w:ind w:left="1800" w:hanging="360"/>
    </w:pPr>
    <w:rPr>
      <w:rFonts w:eastAsia="Times New Roman" w:cs="Times New Roman"/>
    </w:rPr>
  </w:style>
  <w:style w:type="paragraph" w:styleId="ListBullet2">
    <w:name w:val="List Bullet 2"/>
    <w:basedOn w:val="Normal"/>
    <w:semiHidden/>
    <w:rsid w:val="00EB056A"/>
    <w:pPr>
      <w:numPr>
        <w:numId w:val="7"/>
      </w:numPr>
      <w:tabs>
        <w:tab w:val="clear" w:pos="720"/>
        <w:tab w:val="num" w:pos="2160"/>
      </w:tabs>
      <w:spacing w:after="120"/>
      <w:ind w:left="2160" w:hanging="720"/>
    </w:pPr>
    <w:rPr>
      <w:rFonts w:eastAsia="Times New Roman" w:cs="Times New Roman"/>
    </w:rPr>
  </w:style>
  <w:style w:type="paragraph" w:styleId="ListBullet3">
    <w:name w:val="List Bullet 3"/>
    <w:basedOn w:val="Normal"/>
    <w:semiHidden/>
    <w:rsid w:val="00EB056A"/>
    <w:pPr>
      <w:numPr>
        <w:numId w:val="8"/>
      </w:numPr>
    </w:pPr>
    <w:rPr>
      <w:rFonts w:eastAsia="Times New Roman" w:cs="Times New Roman"/>
    </w:rPr>
  </w:style>
  <w:style w:type="paragraph" w:styleId="ListBullet4">
    <w:name w:val="List Bullet 4"/>
    <w:basedOn w:val="Normal"/>
    <w:autoRedefine/>
    <w:semiHidden/>
    <w:rsid w:val="00EB056A"/>
    <w:pPr>
      <w:numPr>
        <w:numId w:val="9"/>
      </w:numPr>
      <w:tabs>
        <w:tab w:val="clear" w:pos="1440"/>
        <w:tab w:val="left" w:pos="3600"/>
      </w:tabs>
      <w:ind w:left="3600" w:hanging="720"/>
    </w:pPr>
    <w:rPr>
      <w:rFonts w:eastAsia="Times New Roman" w:cs="Times New Roman"/>
    </w:rPr>
  </w:style>
  <w:style w:type="paragraph" w:styleId="ListBullet5">
    <w:name w:val="List Bullet 5"/>
    <w:basedOn w:val="Normal"/>
    <w:autoRedefine/>
    <w:semiHidden/>
    <w:rsid w:val="00EB056A"/>
    <w:pPr>
      <w:numPr>
        <w:numId w:val="10"/>
      </w:numPr>
      <w:tabs>
        <w:tab w:val="clear" w:pos="1800"/>
        <w:tab w:val="left" w:pos="4320"/>
      </w:tabs>
      <w:ind w:left="4320" w:hanging="720"/>
    </w:pPr>
    <w:rPr>
      <w:rFonts w:eastAsia="Times New Roman" w:cs="Times New Roman"/>
    </w:rPr>
  </w:style>
  <w:style w:type="paragraph" w:styleId="ListContinue">
    <w:name w:val="List Continue"/>
    <w:basedOn w:val="Normal"/>
    <w:semiHidden/>
    <w:rsid w:val="00EB056A"/>
    <w:pPr>
      <w:spacing w:after="120"/>
      <w:ind w:left="360"/>
    </w:pPr>
    <w:rPr>
      <w:rFonts w:eastAsia="Times New Roman" w:cs="Times New Roman"/>
    </w:rPr>
  </w:style>
  <w:style w:type="paragraph" w:styleId="ListContinue2">
    <w:name w:val="List Continue 2"/>
    <w:basedOn w:val="Normal"/>
    <w:semiHidden/>
    <w:rsid w:val="00EB056A"/>
    <w:pPr>
      <w:spacing w:after="120"/>
      <w:ind w:left="720"/>
    </w:pPr>
    <w:rPr>
      <w:rFonts w:eastAsia="Times New Roman" w:cs="Times New Roman"/>
    </w:rPr>
  </w:style>
  <w:style w:type="paragraph" w:styleId="ListContinue3">
    <w:name w:val="List Continue 3"/>
    <w:basedOn w:val="Normal"/>
    <w:semiHidden/>
    <w:rsid w:val="00EB056A"/>
    <w:pPr>
      <w:spacing w:after="120"/>
      <w:ind w:left="1080"/>
    </w:pPr>
    <w:rPr>
      <w:rFonts w:eastAsia="Times New Roman" w:cs="Times New Roman"/>
    </w:rPr>
  </w:style>
  <w:style w:type="paragraph" w:styleId="ListContinue4">
    <w:name w:val="List Continue 4"/>
    <w:basedOn w:val="Normal"/>
    <w:semiHidden/>
    <w:rsid w:val="00EB056A"/>
    <w:pPr>
      <w:spacing w:after="120"/>
      <w:ind w:left="1440"/>
    </w:pPr>
    <w:rPr>
      <w:rFonts w:eastAsia="Times New Roman" w:cs="Times New Roman"/>
    </w:rPr>
  </w:style>
  <w:style w:type="paragraph" w:styleId="ListContinue5">
    <w:name w:val="List Continue 5"/>
    <w:basedOn w:val="Normal"/>
    <w:semiHidden/>
    <w:rsid w:val="00EB056A"/>
    <w:pPr>
      <w:spacing w:after="120"/>
      <w:ind w:left="1800"/>
    </w:pPr>
    <w:rPr>
      <w:rFonts w:eastAsia="Times New Roman" w:cs="Times New Roman"/>
    </w:rPr>
  </w:style>
  <w:style w:type="paragraph" w:styleId="ListNumber2">
    <w:name w:val="List Number 2"/>
    <w:basedOn w:val="Normal"/>
    <w:semiHidden/>
    <w:rsid w:val="00EB056A"/>
    <w:pPr>
      <w:ind w:left="1440" w:hanging="720"/>
      <w:contextualSpacing/>
    </w:pPr>
    <w:rPr>
      <w:rFonts w:eastAsia="Times New Roman" w:cs="Times New Roman"/>
    </w:rPr>
  </w:style>
  <w:style w:type="paragraph" w:styleId="ListNumber3">
    <w:name w:val="List Number 3"/>
    <w:basedOn w:val="Normal"/>
    <w:semiHidden/>
    <w:rsid w:val="00EB056A"/>
    <w:pPr>
      <w:numPr>
        <w:numId w:val="11"/>
      </w:numPr>
    </w:pPr>
    <w:rPr>
      <w:rFonts w:eastAsia="Times New Roman" w:cs="Times New Roman"/>
    </w:rPr>
  </w:style>
  <w:style w:type="paragraph" w:styleId="ListNumber4">
    <w:name w:val="List Number 4"/>
    <w:basedOn w:val="Normal"/>
    <w:semiHidden/>
    <w:rsid w:val="00EB056A"/>
    <w:pPr>
      <w:numPr>
        <w:numId w:val="12"/>
      </w:numPr>
    </w:pPr>
    <w:rPr>
      <w:rFonts w:eastAsia="Times New Roman" w:cs="Times New Roman"/>
    </w:rPr>
  </w:style>
  <w:style w:type="paragraph" w:styleId="ListNumber5">
    <w:name w:val="List Number 5"/>
    <w:basedOn w:val="Normal"/>
    <w:semiHidden/>
    <w:rsid w:val="00EB056A"/>
    <w:pPr>
      <w:numPr>
        <w:numId w:val="13"/>
      </w:numPr>
    </w:pPr>
    <w:rPr>
      <w:rFonts w:eastAsia="Times New Roman" w:cs="Times New Roman"/>
    </w:rPr>
  </w:style>
  <w:style w:type="paragraph" w:styleId="MessageHeader">
    <w:name w:val="Message Header"/>
    <w:basedOn w:val="Normal"/>
    <w:link w:val="MessageHeaderChar"/>
    <w:semiHidden/>
    <w:rsid w:val="00EB056A"/>
    <w:pPr>
      <w:pBdr>
        <w:top w:val="single" w:sz="6" w:space="1" w:color="auto"/>
        <w:left w:val="single" w:sz="6" w:space="1" w:color="auto"/>
        <w:bottom w:val="single" w:sz="6" w:space="1" w:color="auto"/>
        <w:right w:val="single" w:sz="6" w:space="1" w:color="auto"/>
      </w:pBdr>
      <w:shd w:val="pct20" w:color="auto" w:fill="auto"/>
      <w:ind w:left="1080" w:hanging="1080"/>
    </w:pPr>
    <w:rPr>
      <w:rFonts w:eastAsia="Times New Roman" w:cs="Times New Roman"/>
    </w:rPr>
  </w:style>
  <w:style w:type="character" w:customStyle="1" w:styleId="MessageHeaderChar">
    <w:name w:val="Message Header Char"/>
    <w:basedOn w:val="DefaultParagraphFont"/>
    <w:link w:val="MessageHeader"/>
    <w:semiHidden/>
    <w:rsid w:val="00EB056A"/>
    <w:rPr>
      <w:rFonts w:eastAsia="Times New Roman" w:cs="Times New Roman"/>
      <w:shd w:val="pct20" w:color="auto" w:fill="auto"/>
    </w:rPr>
  </w:style>
  <w:style w:type="character" w:customStyle="1" w:styleId="MTEquationSection">
    <w:name w:val="MTEquationSection"/>
    <w:semiHidden/>
    <w:rsid w:val="00EB056A"/>
    <w:rPr>
      <w:rFonts w:ascii="Times New Roman" w:hAnsi="Times New Roman"/>
      <w:vanish/>
      <w:color w:val="000000"/>
      <w:sz w:val="24"/>
    </w:rPr>
  </w:style>
  <w:style w:type="paragraph" w:customStyle="1" w:styleId="Normal-SIGN3">
    <w:name w:val="Normal-SIGN3"/>
    <w:basedOn w:val="Normal-SIGN2"/>
    <w:next w:val="Normal"/>
    <w:semiHidden/>
    <w:rsid w:val="00EB056A"/>
    <w:pPr>
      <w:ind w:left="1440" w:right="720"/>
    </w:pPr>
  </w:style>
  <w:style w:type="paragraph" w:styleId="NoteHeading">
    <w:name w:val="Note Heading"/>
    <w:basedOn w:val="Normal"/>
    <w:next w:val="Normal"/>
    <w:link w:val="NoteHeadingChar"/>
    <w:semiHidden/>
    <w:rsid w:val="00EB056A"/>
    <w:rPr>
      <w:rFonts w:eastAsia="Times New Roman" w:cs="Times New Roman"/>
    </w:rPr>
  </w:style>
  <w:style w:type="character" w:customStyle="1" w:styleId="NoteHeadingChar">
    <w:name w:val="Note Heading Char"/>
    <w:basedOn w:val="DefaultParagraphFont"/>
    <w:link w:val="NoteHeading"/>
    <w:semiHidden/>
    <w:rsid w:val="00EB056A"/>
    <w:rPr>
      <w:rFonts w:eastAsia="Times New Roman" w:cs="Times New Roman"/>
    </w:rPr>
  </w:style>
  <w:style w:type="paragraph" w:customStyle="1" w:styleId="PageNumber1">
    <w:name w:val="Page Number1"/>
    <w:basedOn w:val="Normal"/>
    <w:next w:val="Normal"/>
    <w:semiHidden/>
    <w:rsid w:val="00EB056A"/>
    <w:rPr>
      <w:rFonts w:eastAsia="Times New Roman" w:cs="Times New Roman"/>
    </w:rPr>
  </w:style>
  <w:style w:type="character" w:styleId="PageNumber">
    <w:name w:val="page number"/>
    <w:semiHidden/>
    <w:rsid w:val="00EB056A"/>
    <w:rPr>
      <w:rFonts w:ascii="Times New Roman" w:hAnsi="Times New Roman"/>
      <w:color w:val="000000"/>
      <w:sz w:val="24"/>
      <w:szCs w:val="24"/>
    </w:rPr>
  </w:style>
  <w:style w:type="paragraph" w:styleId="PlainText">
    <w:name w:val="Plain Text"/>
    <w:basedOn w:val="Normal"/>
    <w:link w:val="PlainTextChar"/>
    <w:semiHidden/>
    <w:rsid w:val="00EB056A"/>
    <w:rPr>
      <w:rFonts w:ascii="Courier New" w:eastAsia="Times New Roman" w:hAnsi="Courier New" w:cs="Times New Roman"/>
      <w:sz w:val="20"/>
    </w:rPr>
  </w:style>
  <w:style w:type="character" w:customStyle="1" w:styleId="PlainTextChar">
    <w:name w:val="Plain Text Char"/>
    <w:basedOn w:val="DefaultParagraphFont"/>
    <w:link w:val="PlainText"/>
    <w:semiHidden/>
    <w:rsid w:val="00EB056A"/>
    <w:rPr>
      <w:rFonts w:ascii="Courier New" w:eastAsia="Times New Roman" w:hAnsi="Courier New" w:cs="Times New Roman"/>
      <w:sz w:val="20"/>
    </w:rPr>
  </w:style>
  <w:style w:type="paragraph" w:customStyle="1" w:styleId="MediumGrid2-Accent21">
    <w:name w:val="Medium Grid 2 - Accent 21"/>
    <w:basedOn w:val="Normal"/>
    <w:next w:val="Normal"/>
    <w:link w:val="MediumGrid2-Accent2Char"/>
    <w:uiPriority w:val="29"/>
    <w:semiHidden/>
    <w:qFormat/>
    <w:rsid w:val="00EB056A"/>
    <w:pPr>
      <w:spacing w:before="120" w:after="240"/>
      <w:ind w:left="720" w:right="720"/>
    </w:pPr>
    <w:rPr>
      <w:rFonts w:eastAsia="Times New Roman" w:cs="Times New Roman"/>
      <w:iCs/>
    </w:rPr>
  </w:style>
  <w:style w:type="paragraph" w:styleId="Salutation">
    <w:name w:val="Salutation"/>
    <w:basedOn w:val="Normal"/>
    <w:next w:val="Normal"/>
    <w:link w:val="SalutationChar"/>
    <w:semiHidden/>
    <w:rsid w:val="00EB056A"/>
    <w:rPr>
      <w:rFonts w:eastAsia="Times New Roman" w:cs="Times New Roman"/>
    </w:rPr>
  </w:style>
  <w:style w:type="character" w:customStyle="1" w:styleId="SalutationChar">
    <w:name w:val="Salutation Char"/>
    <w:basedOn w:val="DefaultParagraphFont"/>
    <w:link w:val="Salutation"/>
    <w:semiHidden/>
    <w:rsid w:val="00EB056A"/>
    <w:rPr>
      <w:rFonts w:eastAsia="Times New Roman" w:cs="Times New Roman"/>
    </w:rPr>
  </w:style>
  <w:style w:type="paragraph" w:styleId="Signature">
    <w:name w:val="Signature"/>
    <w:basedOn w:val="Normal"/>
    <w:link w:val="SignatureChar"/>
    <w:semiHidden/>
    <w:rsid w:val="00EB056A"/>
    <w:pPr>
      <w:ind w:left="4320"/>
    </w:pPr>
    <w:rPr>
      <w:rFonts w:eastAsia="Times New Roman" w:cs="Times New Roman"/>
    </w:rPr>
  </w:style>
  <w:style w:type="character" w:customStyle="1" w:styleId="SignatureChar">
    <w:name w:val="Signature Char"/>
    <w:basedOn w:val="DefaultParagraphFont"/>
    <w:link w:val="Signature"/>
    <w:semiHidden/>
    <w:rsid w:val="00EB056A"/>
    <w:rPr>
      <w:rFonts w:eastAsia="Times New Roman" w:cs="Times New Roman"/>
    </w:rPr>
  </w:style>
  <w:style w:type="paragraph" w:styleId="Subtitle">
    <w:name w:val="Subtitle"/>
    <w:basedOn w:val="Normal"/>
    <w:link w:val="SubtitleChar"/>
    <w:semiHidden/>
    <w:qFormat/>
    <w:rsid w:val="00EB056A"/>
    <w:pPr>
      <w:spacing w:after="60"/>
      <w:jc w:val="center"/>
      <w:outlineLvl w:val="1"/>
    </w:pPr>
    <w:rPr>
      <w:rFonts w:eastAsia="Times New Roman" w:cs="Times New Roman"/>
    </w:rPr>
  </w:style>
  <w:style w:type="character" w:customStyle="1" w:styleId="SubtitleChar">
    <w:name w:val="Subtitle Char"/>
    <w:basedOn w:val="DefaultParagraphFont"/>
    <w:link w:val="Subtitle"/>
    <w:semiHidden/>
    <w:rsid w:val="00EB056A"/>
    <w:rPr>
      <w:rFonts w:eastAsia="Times New Roman" w:cs="Times New Roman"/>
    </w:rPr>
  </w:style>
  <w:style w:type="paragraph" w:customStyle="1" w:styleId="TableTitle">
    <w:name w:val="Table Title"/>
    <w:basedOn w:val="FigureTitle"/>
    <w:next w:val="Normal"/>
    <w:autoRedefine/>
    <w:qFormat/>
    <w:rsid w:val="00AE43EE"/>
    <w:pPr>
      <w:keepNext/>
      <w:numPr>
        <w:numId w:val="4"/>
      </w:numPr>
      <w:spacing w:before="480" w:after="240"/>
    </w:pPr>
  </w:style>
  <w:style w:type="paragraph" w:styleId="TableofAuthorities">
    <w:name w:val="table of authorities"/>
    <w:basedOn w:val="Normal"/>
    <w:next w:val="Normal"/>
    <w:semiHidden/>
    <w:rsid w:val="00EB056A"/>
    <w:pPr>
      <w:ind w:left="240" w:hanging="240"/>
    </w:pPr>
    <w:rPr>
      <w:rFonts w:eastAsia="Times New Roman" w:cs="Times New Roman"/>
    </w:rPr>
  </w:style>
  <w:style w:type="paragraph" w:styleId="TableofFigures">
    <w:name w:val="table of figures"/>
    <w:basedOn w:val="Normal"/>
    <w:next w:val="Normal"/>
    <w:autoRedefine/>
    <w:uiPriority w:val="99"/>
    <w:unhideWhenUsed/>
    <w:rsid w:val="00EB056A"/>
    <w:pPr>
      <w:tabs>
        <w:tab w:val="left" w:pos="1440"/>
        <w:tab w:val="right" w:leader="dot" w:pos="8640"/>
      </w:tabs>
      <w:spacing w:after="240"/>
      <w:ind w:left="1440" w:right="547" w:hanging="1440"/>
      <w:jc w:val="left"/>
    </w:pPr>
    <w:rPr>
      <w:rFonts w:eastAsia="Times New Roman" w:cs="Times New Roman"/>
      <w:noProof/>
    </w:rPr>
  </w:style>
  <w:style w:type="paragraph" w:styleId="TOAHeading">
    <w:name w:val="toa heading"/>
    <w:basedOn w:val="Normal"/>
    <w:next w:val="Normal"/>
    <w:semiHidden/>
    <w:rsid w:val="00EB056A"/>
    <w:pPr>
      <w:spacing w:before="120"/>
    </w:pPr>
    <w:rPr>
      <w:rFonts w:eastAsia="Times New Roman" w:cs="Times New Roman"/>
      <w:b/>
    </w:rPr>
  </w:style>
  <w:style w:type="paragraph" w:styleId="TOC1">
    <w:name w:val="toc 1"/>
    <w:basedOn w:val="Normal"/>
    <w:next w:val="Normal"/>
    <w:autoRedefine/>
    <w:uiPriority w:val="39"/>
    <w:rsid w:val="00EB056A"/>
    <w:pPr>
      <w:tabs>
        <w:tab w:val="left" w:pos="720"/>
        <w:tab w:val="right" w:leader="dot" w:pos="8640"/>
      </w:tabs>
      <w:spacing w:before="360"/>
      <w:ind w:left="720" w:right="547" w:hanging="720"/>
      <w:jc w:val="left"/>
    </w:pPr>
    <w:rPr>
      <w:rFonts w:eastAsia="Times New Roman" w:cs="Times New Roman"/>
      <w:b/>
      <w:caps/>
      <w:noProof/>
    </w:rPr>
  </w:style>
  <w:style w:type="paragraph" w:styleId="TOC2">
    <w:name w:val="toc 2"/>
    <w:basedOn w:val="Normal"/>
    <w:next w:val="Normal"/>
    <w:autoRedefine/>
    <w:uiPriority w:val="39"/>
    <w:rsid w:val="00EB056A"/>
    <w:pPr>
      <w:tabs>
        <w:tab w:val="left" w:pos="1440"/>
        <w:tab w:val="right" w:leader="dot" w:pos="8640"/>
      </w:tabs>
      <w:spacing w:before="40" w:after="40"/>
      <w:ind w:left="1440" w:right="547" w:hanging="720"/>
      <w:jc w:val="left"/>
    </w:pPr>
    <w:rPr>
      <w:rFonts w:eastAsia="Times New Roman" w:cs="Times New Roman"/>
      <w:b/>
      <w:caps/>
      <w:noProof/>
    </w:rPr>
  </w:style>
  <w:style w:type="paragraph" w:styleId="TOC3">
    <w:name w:val="toc 3"/>
    <w:basedOn w:val="Normal"/>
    <w:next w:val="Normal"/>
    <w:autoRedefine/>
    <w:uiPriority w:val="39"/>
    <w:rsid w:val="00EB056A"/>
    <w:pPr>
      <w:tabs>
        <w:tab w:val="left" w:pos="2160"/>
        <w:tab w:val="right" w:leader="dot" w:pos="8640"/>
        <w:tab w:val="right" w:leader="dot" w:pos="9000"/>
      </w:tabs>
      <w:spacing w:before="40" w:after="40"/>
      <w:ind w:left="2160" w:right="547" w:hanging="720"/>
      <w:jc w:val="left"/>
    </w:pPr>
    <w:rPr>
      <w:rFonts w:eastAsia="Times New Roman" w:cs="Times New Roman"/>
      <w:b/>
      <w:noProof/>
    </w:rPr>
  </w:style>
  <w:style w:type="paragraph" w:styleId="TOC4">
    <w:name w:val="toc 4"/>
    <w:basedOn w:val="Normal"/>
    <w:next w:val="Normal"/>
    <w:autoRedefine/>
    <w:uiPriority w:val="39"/>
    <w:rsid w:val="00EB056A"/>
    <w:pPr>
      <w:tabs>
        <w:tab w:val="left" w:pos="2160"/>
        <w:tab w:val="left" w:pos="2880"/>
        <w:tab w:val="right" w:leader="dot" w:pos="8640"/>
      </w:tabs>
      <w:spacing w:before="40" w:after="40"/>
      <w:ind w:left="2880" w:right="547" w:hanging="720"/>
      <w:jc w:val="left"/>
    </w:pPr>
    <w:rPr>
      <w:rFonts w:eastAsia="Times New Roman" w:cs="Times New Roman"/>
      <w:b/>
      <w:i/>
      <w:noProof/>
    </w:rPr>
  </w:style>
  <w:style w:type="paragraph" w:styleId="TOC5">
    <w:name w:val="toc 5"/>
    <w:basedOn w:val="Normal"/>
    <w:next w:val="Normal"/>
    <w:semiHidden/>
    <w:rsid w:val="00EB056A"/>
    <w:pPr>
      <w:tabs>
        <w:tab w:val="left" w:pos="3600"/>
        <w:tab w:val="right" w:leader="dot" w:pos="8640"/>
      </w:tabs>
      <w:ind w:left="2880"/>
    </w:pPr>
    <w:rPr>
      <w:rFonts w:eastAsia="Times New Roman" w:cs="Times New Roman"/>
    </w:rPr>
  </w:style>
  <w:style w:type="paragraph" w:styleId="TOC6">
    <w:name w:val="toc 6"/>
    <w:basedOn w:val="Normal"/>
    <w:next w:val="Normal"/>
    <w:semiHidden/>
    <w:rsid w:val="00EB056A"/>
    <w:pPr>
      <w:tabs>
        <w:tab w:val="right" w:leader="dot" w:pos="8640"/>
      </w:tabs>
      <w:ind w:left="1200"/>
    </w:pPr>
    <w:rPr>
      <w:rFonts w:eastAsia="Times New Roman" w:cs="Times New Roman"/>
      <w:sz w:val="18"/>
    </w:rPr>
  </w:style>
  <w:style w:type="paragraph" w:styleId="TOC7">
    <w:name w:val="toc 7"/>
    <w:basedOn w:val="Normal"/>
    <w:next w:val="Normal"/>
    <w:semiHidden/>
    <w:rsid w:val="00EB056A"/>
    <w:pPr>
      <w:tabs>
        <w:tab w:val="right" w:leader="dot" w:pos="8640"/>
      </w:tabs>
      <w:ind w:left="1440"/>
    </w:pPr>
    <w:rPr>
      <w:rFonts w:eastAsia="Times New Roman" w:cs="Times New Roman"/>
      <w:sz w:val="18"/>
    </w:rPr>
  </w:style>
  <w:style w:type="paragraph" w:styleId="TOC8">
    <w:name w:val="toc 8"/>
    <w:basedOn w:val="Normal"/>
    <w:next w:val="Normal"/>
    <w:semiHidden/>
    <w:rsid w:val="00EB056A"/>
    <w:pPr>
      <w:tabs>
        <w:tab w:val="right" w:leader="dot" w:pos="8640"/>
      </w:tabs>
      <w:ind w:left="1680"/>
    </w:pPr>
    <w:rPr>
      <w:rFonts w:eastAsia="Times New Roman" w:cs="Times New Roman"/>
      <w:sz w:val="18"/>
    </w:rPr>
  </w:style>
  <w:style w:type="paragraph" w:styleId="TOC9">
    <w:name w:val="toc 9"/>
    <w:basedOn w:val="Normal"/>
    <w:next w:val="Normal"/>
    <w:semiHidden/>
    <w:rsid w:val="00EB056A"/>
    <w:pPr>
      <w:tabs>
        <w:tab w:val="right" w:leader="dot" w:pos="8640"/>
      </w:tabs>
      <w:ind w:left="1920"/>
    </w:pPr>
    <w:rPr>
      <w:rFonts w:eastAsia="Times New Roman" w:cs="Times New Roman"/>
      <w:sz w:val="18"/>
    </w:rPr>
  </w:style>
  <w:style w:type="character" w:styleId="CommentReference">
    <w:name w:val="annotation reference"/>
    <w:semiHidden/>
    <w:rsid w:val="00EB056A"/>
    <w:rPr>
      <w:rFonts w:ascii="Courier New" w:hAnsi="Courier New"/>
      <w:sz w:val="16"/>
      <w:szCs w:val="16"/>
    </w:rPr>
  </w:style>
  <w:style w:type="character" w:styleId="EndnoteReference">
    <w:name w:val="endnote reference"/>
    <w:semiHidden/>
    <w:rsid w:val="00EB056A"/>
    <w:rPr>
      <w:rFonts w:ascii="Times New Roman" w:hAnsi="Times New Roman"/>
      <w:color w:val="000000"/>
      <w:sz w:val="24"/>
      <w:szCs w:val="24"/>
      <w:vertAlign w:val="baseline"/>
    </w:rPr>
  </w:style>
  <w:style w:type="paragraph" w:styleId="E-mailSignature">
    <w:name w:val="E-mail Signature"/>
    <w:basedOn w:val="Normal"/>
    <w:link w:val="E-mailSignatureChar"/>
    <w:semiHidden/>
    <w:rsid w:val="00EB056A"/>
    <w:rPr>
      <w:rFonts w:eastAsia="Times New Roman" w:cs="Times New Roman"/>
    </w:rPr>
  </w:style>
  <w:style w:type="character" w:customStyle="1" w:styleId="E-mailSignatureChar">
    <w:name w:val="E-mail Signature Char"/>
    <w:basedOn w:val="DefaultParagraphFont"/>
    <w:link w:val="E-mailSignature"/>
    <w:semiHidden/>
    <w:rsid w:val="00EB056A"/>
    <w:rPr>
      <w:rFonts w:eastAsia="Times New Roman" w:cs="Times New Roman"/>
    </w:rPr>
  </w:style>
  <w:style w:type="character" w:styleId="HTMLAcronym">
    <w:name w:val="HTML Acronym"/>
    <w:basedOn w:val="DefaultParagraphFont"/>
    <w:semiHidden/>
    <w:rsid w:val="00EB056A"/>
  </w:style>
  <w:style w:type="paragraph" w:styleId="HTMLAddress">
    <w:name w:val="HTML Address"/>
    <w:basedOn w:val="Normal"/>
    <w:link w:val="HTMLAddressChar"/>
    <w:semiHidden/>
    <w:rsid w:val="00EB056A"/>
    <w:rPr>
      <w:rFonts w:eastAsia="Times New Roman" w:cs="Times New Roman"/>
      <w:i/>
      <w:iCs/>
    </w:rPr>
  </w:style>
  <w:style w:type="character" w:customStyle="1" w:styleId="HTMLAddressChar">
    <w:name w:val="HTML Address Char"/>
    <w:basedOn w:val="DefaultParagraphFont"/>
    <w:link w:val="HTMLAddress"/>
    <w:semiHidden/>
    <w:rsid w:val="00EB056A"/>
    <w:rPr>
      <w:rFonts w:eastAsia="Times New Roman" w:cs="Times New Roman"/>
      <w:i/>
      <w:iCs/>
    </w:rPr>
  </w:style>
  <w:style w:type="character" w:styleId="HTMLCite">
    <w:name w:val="HTML Cite"/>
    <w:semiHidden/>
    <w:rsid w:val="00EB056A"/>
    <w:rPr>
      <w:i/>
      <w:iCs/>
    </w:rPr>
  </w:style>
  <w:style w:type="character" w:styleId="HTMLCode">
    <w:name w:val="HTML Code"/>
    <w:semiHidden/>
    <w:rsid w:val="00EB056A"/>
    <w:rPr>
      <w:rFonts w:ascii="Courier New" w:hAnsi="Courier New" w:cs="Courier New"/>
      <w:sz w:val="20"/>
      <w:szCs w:val="20"/>
    </w:rPr>
  </w:style>
  <w:style w:type="character" w:styleId="HTMLDefinition">
    <w:name w:val="HTML Definition"/>
    <w:semiHidden/>
    <w:rsid w:val="00EB056A"/>
    <w:rPr>
      <w:i/>
      <w:iCs/>
    </w:rPr>
  </w:style>
  <w:style w:type="character" w:styleId="HTMLKeyboard">
    <w:name w:val="HTML Keyboard"/>
    <w:semiHidden/>
    <w:rsid w:val="00EB056A"/>
    <w:rPr>
      <w:rFonts w:ascii="Courier New" w:hAnsi="Courier New" w:cs="Courier New"/>
      <w:sz w:val="20"/>
      <w:szCs w:val="20"/>
    </w:rPr>
  </w:style>
  <w:style w:type="paragraph" w:styleId="HTMLPreformatted">
    <w:name w:val="HTML Preformatted"/>
    <w:basedOn w:val="Normal"/>
    <w:link w:val="HTMLPreformattedChar"/>
    <w:semiHidden/>
    <w:rsid w:val="00EB056A"/>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semiHidden/>
    <w:rsid w:val="00EB056A"/>
    <w:rPr>
      <w:rFonts w:ascii="Courier New" w:eastAsia="Times New Roman" w:hAnsi="Courier New" w:cs="Courier New"/>
      <w:sz w:val="20"/>
      <w:szCs w:val="20"/>
    </w:rPr>
  </w:style>
  <w:style w:type="character" w:styleId="HTMLSample">
    <w:name w:val="HTML Sample"/>
    <w:semiHidden/>
    <w:rsid w:val="00EB056A"/>
    <w:rPr>
      <w:rFonts w:ascii="Courier New" w:hAnsi="Courier New" w:cs="Courier New"/>
    </w:rPr>
  </w:style>
  <w:style w:type="character" w:styleId="HTMLTypewriter">
    <w:name w:val="HTML Typewriter"/>
    <w:semiHidden/>
    <w:rsid w:val="00EB056A"/>
    <w:rPr>
      <w:rFonts w:ascii="Courier New" w:hAnsi="Courier New" w:cs="Courier New"/>
      <w:sz w:val="20"/>
      <w:szCs w:val="20"/>
    </w:rPr>
  </w:style>
  <w:style w:type="character" w:styleId="HTMLVariable">
    <w:name w:val="HTML Variable"/>
    <w:semiHidden/>
    <w:rsid w:val="00EB056A"/>
    <w:rPr>
      <w:i/>
      <w:iCs/>
    </w:rPr>
  </w:style>
  <w:style w:type="character" w:styleId="LineNumber">
    <w:name w:val="line number"/>
    <w:basedOn w:val="DefaultParagraphFont"/>
    <w:semiHidden/>
    <w:rsid w:val="00EB056A"/>
  </w:style>
  <w:style w:type="table" w:styleId="Table3Deffects1">
    <w:name w:val="Table 3D effects 1"/>
    <w:basedOn w:val="TableNormal"/>
    <w:semiHidden/>
    <w:rsid w:val="00EB056A"/>
    <w:rPr>
      <w:rFonts w:eastAsia="Batang" w:cs="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EB056A"/>
    <w:rPr>
      <w:rFonts w:eastAsia="Batang" w:cs="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EB056A"/>
    <w:rPr>
      <w:rFonts w:eastAsia="Batang" w:cs="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EB056A"/>
    <w:rPr>
      <w:rFonts w:eastAsia="Batang" w:cs="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EB056A"/>
    <w:rPr>
      <w:rFonts w:eastAsia="Batang" w:cs="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EB056A"/>
    <w:rPr>
      <w:rFonts w:eastAsia="Batang" w:cs="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EB056A"/>
    <w:rPr>
      <w:rFonts w:eastAsia="Batang" w:cs="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EB056A"/>
    <w:rPr>
      <w:rFonts w:eastAsia="Batang" w:cs="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EB056A"/>
    <w:rPr>
      <w:rFonts w:eastAsia="Batang" w:cs="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EB056A"/>
    <w:rPr>
      <w:rFonts w:eastAsia="Batang" w:cs="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EB056A"/>
    <w:rPr>
      <w:rFonts w:eastAsia="Batang" w:cs="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EB056A"/>
    <w:rPr>
      <w:rFonts w:eastAsia="Batang" w:cs="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EB056A"/>
    <w:rPr>
      <w:rFonts w:eastAsia="Batang" w:cs="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EB056A"/>
    <w:rPr>
      <w:rFonts w:eastAsia="Batang" w:cs="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EB056A"/>
    <w:rPr>
      <w:rFonts w:eastAsia="Batang" w:cs="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EB056A"/>
    <w:rPr>
      <w:rFonts w:eastAsia="Batang" w:cs="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EB056A"/>
    <w:rPr>
      <w:rFonts w:eastAsia="Batang" w:cs="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EB056A"/>
    <w:rPr>
      <w:rFonts w:eastAsia="Batang"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EB056A"/>
    <w:rPr>
      <w:rFonts w:eastAsia="Batang"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EB056A"/>
    <w:rPr>
      <w:rFonts w:eastAsia="Batang" w:cs="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EB056A"/>
    <w:rPr>
      <w:rFonts w:eastAsia="Batang" w:cs="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EB056A"/>
    <w:rPr>
      <w:rFonts w:eastAsia="Batang" w:cs="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EB056A"/>
    <w:rPr>
      <w:rFonts w:eastAsia="Batang" w:cs="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EB056A"/>
    <w:rPr>
      <w:rFonts w:eastAsia="Batang" w:cs="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EB056A"/>
    <w:rPr>
      <w:rFonts w:eastAsia="Batang" w:cs="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EB056A"/>
    <w:rPr>
      <w:rFonts w:eastAsia="Batang" w:cs="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EB056A"/>
    <w:rPr>
      <w:rFonts w:eastAsia="Batang" w:cs="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EB056A"/>
    <w:rPr>
      <w:rFonts w:eastAsia="Batang" w:cs="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EB056A"/>
    <w:rPr>
      <w:rFonts w:eastAsia="Batang" w:cs="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EB056A"/>
    <w:rPr>
      <w:rFonts w:eastAsia="Batang" w:cs="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EB056A"/>
    <w:rPr>
      <w:rFonts w:eastAsia="Batang" w:cs="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EB056A"/>
    <w:rPr>
      <w:rFonts w:eastAsia="Batang" w:cs="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EB056A"/>
    <w:rPr>
      <w:rFonts w:eastAsia="Batang" w:cs="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EB056A"/>
    <w:rPr>
      <w:rFonts w:eastAsia="Batang" w:cs="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EB056A"/>
    <w:rPr>
      <w:rFonts w:eastAsia="Batang"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EB056A"/>
    <w:rPr>
      <w:rFonts w:eastAsia="Batang" w:cs="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EB056A"/>
    <w:rPr>
      <w:rFonts w:eastAsia="Batang" w:cs="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EB056A"/>
    <w:rPr>
      <w:rFonts w:eastAsia="Batang" w:cs="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EB056A"/>
    <w:rPr>
      <w:rFonts w:eastAsia="Batang" w:cs="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EB056A"/>
    <w:rPr>
      <w:rFonts w:eastAsia="Batang" w:cs="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EB056A"/>
    <w:rPr>
      <w:rFonts w:eastAsia="Batang"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EB056A"/>
    <w:rPr>
      <w:rFonts w:eastAsia="Batang" w:cs="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EB056A"/>
    <w:rPr>
      <w:rFonts w:eastAsia="Batang" w:cs="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EB056A"/>
    <w:rPr>
      <w:rFonts w:eastAsia="Batang" w:cs="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MediumGrid2-Accent2Char">
    <w:name w:val="Medium Grid 2 - Accent 2 Char"/>
    <w:link w:val="MediumGrid2-Accent21"/>
    <w:uiPriority w:val="29"/>
    <w:semiHidden/>
    <w:rsid w:val="00EB056A"/>
    <w:rPr>
      <w:rFonts w:eastAsia="Times New Roman" w:cs="Times New Roman"/>
      <w:iCs/>
    </w:rPr>
  </w:style>
  <w:style w:type="paragraph" w:styleId="BalloonText">
    <w:name w:val="Balloon Text"/>
    <w:basedOn w:val="Normal"/>
    <w:link w:val="BalloonTextChar"/>
    <w:semiHidden/>
    <w:rsid w:val="00EB056A"/>
    <w:rPr>
      <w:rFonts w:ascii="Lucida Grande" w:eastAsia="Times New Roman" w:hAnsi="Lucida Grande" w:cs="Lucida Grande"/>
      <w:sz w:val="18"/>
      <w:szCs w:val="18"/>
    </w:rPr>
  </w:style>
  <w:style w:type="character" w:customStyle="1" w:styleId="BalloonTextChar">
    <w:name w:val="Balloon Text Char"/>
    <w:basedOn w:val="DefaultParagraphFont"/>
    <w:link w:val="BalloonText"/>
    <w:semiHidden/>
    <w:rsid w:val="00EB056A"/>
    <w:rPr>
      <w:rFonts w:ascii="Lucida Grande" w:eastAsia="Times New Roman" w:hAnsi="Lucida Grande" w:cs="Lucida Grande"/>
      <w:sz w:val="18"/>
      <w:szCs w:val="18"/>
    </w:rPr>
  </w:style>
  <w:style w:type="paragraph" w:styleId="Caption">
    <w:name w:val="caption"/>
    <w:basedOn w:val="FigureTitle"/>
    <w:next w:val="Normal"/>
    <w:semiHidden/>
    <w:qFormat/>
    <w:rsid w:val="00EB056A"/>
    <w:pPr>
      <w:ind w:left="0" w:firstLine="0"/>
    </w:pPr>
  </w:style>
  <w:style w:type="paragraph" w:customStyle="1" w:styleId="Bibliography1">
    <w:name w:val="Bibliography1"/>
    <w:basedOn w:val="Normal"/>
    <w:next w:val="Normal"/>
    <w:uiPriority w:val="37"/>
    <w:semiHidden/>
    <w:rsid w:val="00EB056A"/>
    <w:pPr>
      <w:spacing w:after="240"/>
      <w:ind w:left="720" w:hanging="720"/>
      <w:jc w:val="left"/>
    </w:pPr>
    <w:rPr>
      <w:rFonts w:eastAsia="Times New Roman" w:cs="Times New Roman"/>
    </w:rPr>
  </w:style>
  <w:style w:type="paragraph" w:styleId="CommentSubject">
    <w:name w:val="annotation subject"/>
    <w:basedOn w:val="CommentText"/>
    <w:next w:val="CommentText"/>
    <w:link w:val="CommentSubjectChar"/>
    <w:semiHidden/>
    <w:rsid w:val="00EB056A"/>
    <w:pPr>
      <w:spacing w:before="0" w:after="0"/>
      <w:ind w:left="0" w:right="0"/>
    </w:pPr>
    <w:rPr>
      <w:b/>
      <w:bCs/>
      <w:sz w:val="20"/>
      <w:szCs w:val="20"/>
    </w:rPr>
  </w:style>
  <w:style w:type="character" w:customStyle="1" w:styleId="CommentSubjectChar">
    <w:name w:val="Comment Subject Char"/>
    <w:basedOn w:val="CommentTextChar"/>
    <w:link w:val="CommentSubject"/>
    <w:semiHidden/>
    <w:rsid w:val="00EB056A"/>
    <w:rPr>
      <w:rFonts w:eastAsia="Times New Roman" w:cs="Times New Roman"/>
      <w:b/>
      <w:bCs/>
      <w:sz w:val="20"/>
      <w:szCs w:val="20"/>
    </w:rPr>
  </w:style>
  <w:style w:type="paragraph" w:customStyle="1" w:styleId="MediumList2-Accent21">
    <w:name w:val="Medium List 2 - Accent 21"/>
    <w:hidden/>
    <w:uiPriority w:val="99"/>
    <w:semiHidden/>
    <w:rsid w:val="00EB056A"/>
    <w:pPr>
      <w:jc w:val="left"/>
    </w:pPr>
    <w:rPr>
      <w:rFonts w:eastAsia="Arial Unicode MS" w:cs="Times New Roman"/>
      <w:color w:val="000000"/>
      <w:lang w:eastAsia="ko-KR"/>
    </w:rPr>
  </w:style>
  <w:style w:type="character" w:styleId="Emphasis">
    <w:name w:val="Emphasis"/>
    <w:uiPriority w:val="20"/>
    <w:semiHidden/>
    <w:qFormat/>
    <w:rsid w:val="00EB056A"/>
    <w:rPr>
      <w:i/>
      <w:iCs/>
    </w:rPr>
  </w:style>
  <w:style w:type="paragraph" w:customStyle="1" w:styleId="Image">
    <w:name w:val="Image"/>
    <w:basedOn w:val="Normal"/>
    <w:next w:val="Normal"/>
    <w:qFormat/>
    <w:rsid w:val="00EB056A"/>
    <w:pPr>
      <w:keepNext/>
      <w:spacing w:before="600"/>
      <w:jc w:val="center"/>
    </w:pPr>
    <w:rPr>
      <w:rFonts w:eastAsia="Arial Unicode MS" w:cstheme="minorHAnsi"/>
      <w:noProof/>
      <w:color w:val="000000" w:themeColor="text1"/>
      <w:szCs w:val="72"/>
      <w:lang w:eastAsia="ko-K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table" w:styleId="LightShading">
    <w:name w:val="Light Shading"/>
    <w:basedOn w:val="TableNormal"/>
    <w:rsid w:val="00EB056A"/>
    <w:pPr>
      <w:jc w:val="left"/>
    </w:pPr>
    <w:rPr>
      <w:rFonts w:eastAsia="Times New Roman" w:cs="Times New Roman"/>
      <w:color w:val="000000" w:themeColor="text1" w:themeShade="BF"/>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llParagraph">
    <w:name w:val="All Paragraph"/>
    <w:basedOn w:val="Normal"/>
    <w:qFormat/>
    <w:rsid w:val="00EB056A"/>
    <w:pPr>
      <w:spacing w:before="120" w:line="360" w:lineRule="auto"/>
      <w:ind w:firstLine="720"/>
    </w:pPr>
    <w:rPr>
      <w:rFonts w:eastAsia="Times New Roman" w:cs="Times New Roman"/>
      <w:szCs w:val="20"/>
    </w:rPr>
  </w:style>
  <w:style w:type="paragraph" w:customStyle="1" w:styleId="NPSSpecial">
    <w:name w:val="NPS Special"/>
    <w:basedOn w:val="Normal"/>
    <w:autoRedefine/>
    <w:semiHidden/>
    <w:qFormat/>
    <w:rsid w:val="00EB056A"/>
    <w:pPr>
      <w:spacing w:before="120" w:after="240"/>
      <w:ind w:left="720"/>
      <w:jc w:val="left"/>
    </w:pPr>
    <w:rPr>
      <w:rFonts w:eastAsia="Arial Unicode MS" w:cs="Times New Roman"/>
      <w:b/>
      <w:color w:val="000000"/>
      <w:lang w:eastAsia="ko-KR"/>
    </w:rPr>
  </w:style>
  <w:style w:type="paragraph" w:customStyle="1" w:styleId="TableNote">
    <w:name w:val="Table Note"/>
    <w:basedOn w:val="Normal"/>
    <w:qFormat/>
    <w:rsid w:val="00EB056A"/>
    <w:pPr>
      <w:widowControl w:val="0"/>
      <w:spacing w:before="60" w:after="100"/>
      <w:ind w:left="86" w:right="720"/>
      <w:jc w:val="left"/>
    </w:pPr>
    <w:rPr>
      <w:rFonts w:eastAsia="Times New Roman" w:cs="Times New Roman"/>
      <w:sz w:val="20"/>
      <w:szCs w:val="20"/>
      <w:lang w:eastAsia="ko-KR"/>
    </w:rPr>
  </w:style>
  <w:style w:type="table" w:customStyle="1" w:styleId="TableGrid22">
    <w:name w:val="Table Grid22"/>
    <w:basedOn w:val="TableNormal"/>
    <w:rsid w:val="00EB056A"/>
    <w:rPr>
      <w:rFonts w:eastAsia="Batang"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
    <w:basedOn w:val="TableNormal"/>
    <w:rsid w:val="00EB056A"/>
    <w:rPr>
      <w:rFonts w:eastAsia="Batang"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rsid w:val="00EB056A"/>
    <w:rPr>
      <w:rFonts w:eastAsia="Batang"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econdaryCaption">
    <w:name w:val="Figure Secondary Caption"/>
    <w:basedOn w:val="Normal"/>
    <w:autoRedefine/>
    <w:qFormat/>
    <w:rsid w:val="00EB056A"/>
    <w:pPr>
      <w:keepNext/>
      <w:widowControl w:val="0"/>
      <w:spacing w:before="120"/>
      <w:ind w:left="720" w:right="720"/>
    </w:pPr>
    <w:rPr>
      <w:rFonts w:eastAsia="Times New Roman" w:cs="Times New Roman"/>
      <w:sz w:val="20"/>
      <w:szCs w:val="20"/>
      <w:lang w:eastAsia="ko-KR"/>
    </w:rPr>
  </w:style>
  <w:style w:type="paragraph" w:styleId="Footer">
    <w:name w:val="footer"/>
    <w:basedOn w:val="Normal"/>
    <w:link w:val="FooterChar"/>
    <w:unhideWhenUsed/>
    <w:rsid w:val="00A86905"/>
    <w:pPr>
      <w:tabs>
        <w:tab w:val="center" w:pos="4680"/>
        <w:tab w:val="right" w:pos="9360"/>
      </w:tabs>
    </w:pPr>
  </w:style>
  <w:style w:type="character" w:customStyle="1" w:styleId="FooterChar">
    <w:name w:val="Footer Char"/>
    <w:basedOn w:val="DefaultParagraphFont"/>
    <w:link w:val="Footer"/>
    <w:rsid w:val="00A86905"/>
  </w:style>
  <w:style w:type="character" w:styleId="Strong">
    <w:name w:val="Strong"/>
    <w:basedOn w:val="DefaultParagraphFont"/>
    <w:uiPriority w:val="22"/>
    <w:qFormat/>
    <w:rsid w:val="00F4088F"/>
    <w:rPr>
      <w:b/>
      <w:bCs/>
    </w:rPr>
  </w:style>
  <w:style w:type="paragraph" w:customStyle="1" w:styleId="MTDisplayEquation">
    <w:name w:val="MTDisplayEquation"/>
    <w:basedOn w:val="Normal"/>
    <w:next w:val="Normal"/>
    <w:link w:val="MTDisplayEquationChar"/>
    <w:rsid w:val="008E545E"/>
    <w:pPr>
      <w:tabs>
        <w:tab w:val="center" w:pos="4320"/>
        <w:tab w:val="right" w:pos="8640"/>
      </w:tabs>
      <w:spacing w:before="240" w:after="240"/>
      <w:ind w:firstLine="720"/>
      <w:jc w:val="center"/>
    </w:pPr>
  </w:style>
  <w:style w:type="character" w:customStyle="1" w:styleId="MTDisplayEquationChar">
    <w:name w:val="MTDisplayEquation Char"/>
    <w:basedOn w:val="DefaultParagraphFont"/>
    <w:link w:val="MTDisplayEquation"/>
    <w:rsid w:val="008E545E"/>
  </w:style>
  <w:style w:type="paragraph" w:styleId="Revision">
    <w:name w:val="Revision"/>
    <w:hidden/>
    <w:uiPriority w:val="99"/>
    <w:semiHidden/>
    <w:rsid w:val="00216013"/>
    <w:pPr>
      <w:jc w:val="left"/>
    </w:pPr>
  </w:style>
  <w:style w:type="character" w:customStyle="1" w:styleId="fontstyle01">
    <w:name w:val="fontstyle01"/>
    <w:basedOn w:val="DefaultParagraphFont"/>
    <w:rsid w:val="005A1F70"/>
    <w:rPr>
      <w:rFonts w:ascii="CMMI10" w:hAnsi="CMMI10" w:hint="default"/>
      <w:b w:val="0"/>
      <w:bCs w:val="0"/>
      <w:i/>
      <w:iCs/>
      <w:color w:val="000000"/>
      <w:sz w:val="22"/>
      <w:szCs w:val="22"/>
    </w:rPr>
  </w:style>
  <w:style w:type="character" w:customStyle="1" w:styleId="fontstyle11">
    <w:name w:val="fontstyle11"/>
    <w:basedOn w:val="DefaultParagraphFont"/>
    <w:rsid w:val="005A1F70"/>
    <w:rPr>
      <w:rFonts w:ascii="CMMI8" w:hAnsi="CMMI8" w:hint="default"/>
      <w:b w:val="0"/>
      <w:bCs w:val="0"/>
      <w:i/>
      <w:iCs/>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97162">
      <w:bodyDiv w:val="1"/>
      <w:marLeft w:val="0"/>
      <w:marRight w:val="0"/>
      <w:marTop w:val="0"/>
      <w:marBottom w:val="0"/>
      <w:divBdr>
        <w:top w:val="none" w:sz="0" w:space="0" w:color="auto"/>
        <w:left w:val="none" w:sz="0" w:space="0" w:color="auto"/>
        <w:bottom w:val="none" w:sz="0" w:space="0" w:color="auto"/>
        <w:right w:val="none" w:sz="0" w:space="0" w:color="auto"/>
      </w:divBdr>
    </w:div>
    <w:div w:id="28993040">
      <w:bodyDiv w:val="1"/>
      <w:marLeft w:val="0"/>
      <w:marRight w:val="0"/>
      <w:marTop w:val="0"/>
      <w:marBottom w:val="0"/>
      <w:divBdr>
        <w:top w:val="none" w:sz="0" w:space="0" w:color="auto"/>
        <w:left w:val="none" w:sz="0" w:space="0" w:color="auto"/>
        <w:bottom w:val="none" w:sz="0" w:space="0" w:color="auto"/>
        <w:right w:val="none" w:sz="0" w:space="0" w:color="auto"/>
      </w:divBdr>
    </w:div>
    <w:div w:id="119307000">
      <w:bodyDiv w:val="1"/>
      <w:marLeft w:val="0"/>
      <w:marRight w:val="0"/>
      <w:marTop w:val="0"/>
      <w:marBottom w:val="0"/>
      <w:divBdr>
        <w:top w:val="none" w:sz="0" w:space="0" w:color="auto"/>
        <w:left w:val="none" w:sz="0" w:space="0" w:color="auto"/>
        <w:bottom w:val="none" w:sz="0" w:space="0" w:color="auto"/>
        <w:right w:val="none" w:sz="0" w:space="0" w:color="auto"/>
      </w:divBdr>
    </w:div>
    <w:div w:id="236597253">
      <w:bodyDiv w:val="1"/>
      <w:marLeft w:val="0"/>
      <w:marRight w:val="0"/>
      <w:marTop w:val="0"/>
      <w:marBottom w:val="0"/>
      <w:divBdr>
        <w:top w:val="none" w:sz="0" w:space="0" w:color="auto"/>
        <w:left w:val="none" w:sz="0" w:space="0" w:color="auto"/>
        <w:bottom w:val="none" w:sz="0" w:space="0" w:color="auto"/>
        <w:right w:val="none" w:sz="0" w:space="0" w:color="auto"/>
      </w:divBdr>
    </w:div>
    <w:div w:id="238713257">
      <w:bodyDiv w:val="1"/>
      <w:marLeft w:val="0"/>
      <w:marRight w:val="0"/>
      <w:marTop w:val="0"/>
      <w:marBottom w:val="0"/>
      <w:divBdr>
        <w:top w:val="none" w:sz="0" w:space="0" w:color="auto"/>
        <w:left w:val="none" w:sz="0" w:space="0" w:color="auto"/>
        <w:bottom w:val="none" w:sz="0" w:space="0" w:color="auto"/>
        <w:right w:val="none" w:sz="0" w:space="0" w:color="auto"/>
      </w:divBdr>
    </w:div>
    <w:div w:id="471093657">
      <w:bodyDiv w:val="1"/>
      <w:marLeft w:val="0"/>
      <w:marRight w:val="0"/>
      <w:marTop w:val="0"/>
      <w:marBottom w:val="0"/>
      <w:divBdr>
        <w:top w:val="none" w:sz="0" w:space="0" w:color="auto"/>
        <w:left w:val="none" w:sz="0" w:space="0" w:color="auto"/>
        <w:bottom w:val="none" w:sz="0" w:space="0" w:color="auto"/>
        <w:right w:val="none" w:sz="0" w:space="0" w:color="auto"/>
      </w:divBdr>
    </w:div>
    <w:div w:id="533157590">
      <w:bodyDiv w:val="1"/>
      <w:marLeft w:val="0"/>
      <w:marRight w:val="0"/>
      <w:marTop w:val="0"/>
      <w:marBottom w:val="0"/>
      <w:divBdr>
        <w:top w:val="none" w:sz="0" w:space="0" w:color="auto"/>
        <w:left w:val="none" w:sz="0" w:space="0" w:color="auto"/>
        <w:bottom w:val="none" w:sz="0" w:space="0" w:color="auto"/>
        <w:right w:val="none" w:sz="0" w:space="0" w:color="auto"/>
      </w:divBdr>
    </w:div>
    <w:div w:id="613367063">
      <w:bodyDiv w:val="1"/>
      <w:marLeft w:val="0"/>
      <w:marRight w:val="0"/>
      <w:marTop w:val="0"/>
      <w:marBottom w:val="0"/>
      <w:divBdr>
        <w:top w:val="none" w:sz="0" w:space="0" w:color="auto"/>
        <w:left w:val="none" w:sz="0" w:space="0" w:color="auto"/>
        <w:bottom w:val="none" w:sz="0" w:space="0" w:color="auto"/>
        <w:right w:val="none" w:sz="0" w:space="0" w:color="auto"/>
      </w:divBdr>
    </w:div>
    <w:div w:id="740982124">
      <w:bodyDiv w:val="1"/>
      <w:marLeft w:val="0"/>
      <w:marRight w:val="0"/>
      <w:marTop w:val="0"/>
      <w:marBottom w:val="0"/>
      <w:divBdr>
        <w:top w:val="none" w:sz="0" w:space="0" w:color="auto"/>
        <w:left w:val="none" w:sz="0" w:space="0" w:color="auto"/>
        <w:bottom w:val="none" w:sz="0" w:space="0" w:color="auto"/>
        <w:right w:val="none" w:sz="0" w:space="0" w:color="auto"/>
      </w:divBdr>
    </w:div>
    <w:div w:id="835345633">
      <w:bodyDiv w:val="1"/>
      <w:marLeft w:val="0"/>
      <w:marRight w:val="0"/>
      <w:marTop w:val="0"/>
      <w:marBottom w:val="0"/>
      <w:divBdr>
        <w:top w:val="none" w:sz="0" w:space="0" w:color="auto"/>
        <w:left w:val="none" w:sz="0" w:space="0" w:color="auto"/>
        <w:bottom w:val="none" w:sz="0" w:space="0" w:color="auto"/>
        <w:right w:val="none" w:sz="0" w:space="0" w:color="auto"/>
      </w:divBdr>
    </w:div>
    <w:div w:id="945230445">
      <w:bodyDiv w:val="1"/>
      <w:marLeft w:val="0"/>
      <w:marRight w:val="0"/>
      <w:marTop w:val="0"/>
      <w:marBottom w:val="0"/>
      <w:divBdr>
        <w:top w:val="none" w:sz="0" w:space="0" w:color="auto"/>
        <w:left w:val="none" w:sz="0" w:space="0" w:color="auto"/>
        <w:bottom w:val="none" w:sz="0" w:space="0" w:color="auto"/>
        <w:right w:val="none" w:sz="0" w:space="0" w:color="auto"/>
      </w:divBdr>
    </w:div>
    <w:div w:id="955016171">
      <w:bodyDiv w:val="1"/>
      <w:marLeft w:val="0"/>
      <w:marRight w:val="0"/>
      <w:marTop w:val="0"/>
      <w:marBottom w:val="0"/>
      <w:divBdr>
        <w:top w:val="none" w:sz="0" w:space="0" w:color="auto"/>
        <w:left w:val="none" w:sz="0" w:space="0" w:color="auto"/>
        <w:bottom w:val="none" w:sz="0" w:space="0" w:color="auto"/>
        <w:right w:val="none" w:sz="0" w:space="0" w:color="auto"/>
      </w:divBdr>
    </w:div>
    <w:div w:id="973945898">
      <w:bodyDiv w:val="1"/>
      <w:marLeft w:val="0"/>
      <w:marRight w:val="0"/>
      <w:marTop w:val="0"/>
      <w:marBottom w:val="0"/>
      <w:divBdr>
        <w:top w:val="none" w:sz="0" w:space="0" w:color="auto"/>
        <w:left w:val="none" w:sz="0" w:space="0" w:color="auto"/>
        <w:bottom w:val="none" w:sz="0" w:space="0" w:color="auto"/>
        <w:right w:val="none" w:sz="0" w:space="0" w:color="auto"/>
      </w:divBdr>
    </w:div>
    <w:div w:id="1103495576">
      <w:bodyDiv w:val="1"/>
      <w:marLeft w:val="0"/>
      <w:marRight w:val="0"/>
      <w:marTop w:val="0"/>
      <w:marBottom w:val="0"/>
      <w:divBdr>
        <w:top w:val="none" w:sz="0" w:space="0" w:color="auto"/>
        <w:left w:val="none" w:sz="0" w:space="0" w:color="auto"/>
        <w:bottom w:val="none" w:sz="0" w:space="0" w:color="auto"/>
        <w:right w:val="none" w:sz="0" w:space="0" w:color="auto"/>
      </w:divBdr>
    </w:div>
    <w:div w:id="1150638238">
      <w:bodyDiv w:val="1"/>
      <w:marLeft w:val="0"/>
      <w:marRight w:val="0"/>
      <w:marTop w:val="0"/>
      <w:marBottom w:val="0"/>
      <w:divBdr>
        <w:top w:val="none" w:sz="0" w:space="0" w:color="auto"/>
        <w:left w:val="none" w:sz="0" w:space="0" w:color="auto"/>
        <w:bottom w:val="none" w:sz="0" w:space="0" w:color="auto"/>
        <w:right w:val="none" w:sz="0" w:space="0" w:color="auto"/>
      </w:divBdr>
    </w:div>
    <w:div w:id="1158764972">
      <w:bodyDiv w:val="1"/>
      <w:marLeft w:val="0"/>
      <w:marRight w:val="0"/>
      <w:marTop w:val="0"/>
      <w:marBottom w:val="0"/>
      <w:divBdr>
        <w:top w:val="none" w:sz="0" w:space="0" w:color="auto"/>
        <w:left w:val="none" w:sz="0" w:space="0" w:color="auto"/>
        <w:bottom w:val="none" w:sz="0" w:space="0" w:color="auto"/>
        <w:right w:val="none" w:sz="0" w:space="0" w:color="auto"/>
      </w:divBdr>
    </w:div>
    <w:div w:id="1178302443">
      <w:bodyDiv w:val="1"/>
      <w:marLeft w:val="0"/>
      <w:marRight w:val="0"/>
      <w:marTop w:val="0"/>
      <w:marBottom w:val="0"/>
      <w:divBdr>
        <w:top w:val="none" w:sz="0" w:space="0" w:color="auto"/>
        <w:left w:val="none" w:sz="0" w:space="0" w:color="auto"/>
        <w:bottom w:val="none" w:sz="0" w:space="0" w:color="auto"/>
        <w:right w:val="none" w:sz="0" w:space="0" w:color="auto"/>
      </w:divBdr>
    </w:div>
    <w:div w:id="1205484910">
      <w:bodyDiv w:val="1"/>
      <w:marLeft w:val="0"/>
      <w:marRight w:val="0"/>
      <w:marTop w:val="0"/>
      <w:marBottom w:val="0"/>
      <w:divBdr>
        <w:top w:val="none" w:sz="0" w:space="0" w:color="auto"/>
        <w:left w:val="none" w:sz="0" w:space="0" w:color="auto"/>
        <w:bottom w:val="none" w:sz="0" w:space="0" w:color="auto"/>
        <w:right w:val="none" w:sz="0" w:space="0" w:color="auto"/>
      </w:divBdr>
    </w:div>
    <w:div w:id="1483036949">
      <w:bodyDiv w:val="1"/>
      <w:marLeft w:val="0"/>
      <w:marRight w:val="0"/>
      <w:marTop w:val="0"/>
      <w:marBottom w:val="0"/>
      <w:divBdr>
        <w:top w:val="none" w:sz="0" w:space="0" w:color="auto"/>
        <w:left w:val="none" w:sz="0" w:space="0" w:color="auto"/>
        <w:bottom w:val="none" w:sz="0" w:space="0" w:color="auto"/>
        <w:right w:val="none" w:sz="0" w:space="0" w:color="auto"/>
      </w:divBdr>
    </w:div>
    <w:div w:id="1488783640">
      <w:bodyDiv w:val="1"/>
      <w:marLeft w:val="0"/>
      <w:marRight w:val="0"/>
      <w:marTop w:val="0"/>
      <w:marBottom w:val="0"/>
      <w:divBdr>
        <w:top w:val="none" w:sz="0" w:space="0" w:color="auto"/>
        <w:left w:val="none" w:sz="0" w:space="0" w:color="auto"/>
        <w:bottom w:val="none" w:sz="0" w:space="0" w:color="auto"/>
        <w:right w:val="none" w:sz="0" w:space="0" w:color="auto"/>
      </w:divBdr>
    </w:div>
    <w:div w:id="1618679117">
      <w:bodyDiv w:val="1"/>
      <w:marLeft w:val="0"/>
      <w:marRight w:val="0"/>
      <w:marTop w:val="0"/>
      <w:marBottom w:val="0"/>
      <w:divBdr>
        <w:top w:val="none" w:sz="0" w:space="0" w:color="auto"/>
        <w:left w:val="none" w:sz="0" w:space="0" w:color="auto"/>
        <w:bottom w:val="none" w:sz="0" w:space="0" w:color="auto"/>
        <w:right w:val="none" w:sz="0" w:space="0" w:color="auto"/>
      </w:divBdr>
    </w:div>
    <w:div w:id="1656644138">
      <w:bodyDiv w:val="1"/>
      <w:marLeft w:val="0"/>
      <w:marRight w:val="0"/>
      <w:marTop w:val="0"/>
      <w:marBottom w:val="0"/>
      <w:divBdr>
        <w:top w:val="none" w:sz="0" w:space="0" w:color="auto"/>
        <w:left w:val="none" w:sz="0" w:space="0" w:color="auto"/>
        <w:bottom w:val="none" w:sz="0" w:space="0" w:color="auto"/>
        <w:right w:val="none" w:sz="0" w:space="0" w:color="auto"/>
      </w:divBdr>
    </w:div>
    <w:div w:id="1688867356">
      <w:bodyDiv w:val="1"/>
      <w:marLeft w:val="0"/>
      <w:marRight w:val="0"/>
      <w:marTop w:val="0"/>
      <w:marBottom w:val="0"/>
      <w:divBdr>
        <w:top w:val="none" w:sz="0" w:space="0" w:color="auto"/>
        <w:left w:val="none" w:sz="0" w:space="0" w:color="auto"/>
        <w:bottom w:val="none" w:sz="0" w:space="0" w:color="auto"/>
        <w:right w:val="none" w:sz="0" w:space="0" w:color="auto"/>
      </w:divBdr>
    </w:div>
    <w:div w:id="1760372470">
      <w:bodyDiv w:val="1"/>
      <w:marLeft w:val="0"/>
      <w:marRight w:val="0"/>
      <w:marTop w:val="0"/>
      <w:marBottom w:val="0"/>
      <w:divBdr>
        <w:top w:val="none" w:sz="0" w:space="0" w:color="auto"/>
        <w:left w:val="none" w:sz="0" w:space="0" w:color="auto"/>
        <w:bottom w:val="none" w:sz="0" w:space="0" w:color="auto"/>
        <w:right w:val="none" w:sz="0" w:space="0" w:color="auto"/>
      </w:divBdr>
    </w:div>
    <w:div w:id="2061435367">
      <w:bodyDiv w:val="1"/>
      <w:marLeft w:val="0"/>
      <w:marRight w:val="0"/>
      <w:marTop w:val="0"/>
      <w:marBottom w:val="0"/>
      <w:divBdr>
        <w:top w:val="none" w:sz="0" w:space="0" w:color="auto"/>
        <w:left w:val="none" w:sz="0" w:space="0" w:color="auto"/>
        <w:bottom w:val="none" w:sz="0" w:space="0" w:color="auto"/>
        <w:right w:val="none" w:sz="0" w:space="0" w:color="auto"/>
      </w:divBdr>
    </w:div>
    <w:div w:id="2080899999">
      <w:bodyDiv w:val="1"/>
      <w:marLeft w:val="0"/>
      <w:marRight w:val="0"/>
      <w:marTop w:val="0"/>
      <w:marBottom w:val="0"/>
      <w:divBdr>
        <w:top w:val="none" w:sz="0" w:space="0" w:color="auto"/>
        <w:left w:val="none" w:sz="0" w:space="0" w:color="auto"/>
        <w:bottom w:val="none" w:sz="0" w:space="0" w:color="auto"/>
        <w:right w:val="none" w:sz="0" w:space="0" w:color="auto"/>
      </w:divBdr>
    </w:div>
    <w:div w:id="2114520547">
      <w:bodyDiv w:val="1"/>
      <w:marLeft w:val="0"/>
      <w:marRight w:val="0"/>
      <w:marTop w:val="0"/>
      <w:marBottom w:val="0"/>
      <w:divBdr>
        <w:top w:val="none" w:sz="0" w:space="0" w:color="auto"/>
        <w:left w:val="none" w:sz="0" w:space="0" w:color="auto"/>
        <w:bottom w:val="none" w:sz="0" w:space="0" w:color="auto"/>
        <w:right w:val="none" w:sz="0" w:space="0" w:color="auto"/>
      </w:divBdr>
    </w:div>
    <w:div w:id="2123373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jpg"/><Relationship Id="rId21" Type="http://schemas.openxmlformats.org/officeDocument/2006/relationships/image" Target="media/image2.JPG"/><Relationship Id="rId42" Type="http://schemas.openxmlformats.org/officeDocument/2006/relationships/image" Target="media/image13.wmf"/><Relationship Id="rId63" Type="http://schemas.openxmlformats.org/officeDocument/2006/relationships/oleObject" Target="embeddings/oleObject21.bin"/><Relationship Id="rId84" Type="http://schemas.openxmlformats.org/officeDocument/2006/relationships/image" Target="media/image35.JPG"/><Relationship Id="rId138" Type="http://schemas.openxmlformats.org/officeDocument/2006/relationships/oleObject" Target="embeddings/oleObject55.bin"/><Relationship Id="rId159" Type="http://schemas.openxmlformats.org/officeDocument/2006/relationships/image" Target="media/image81.png"/><Relationship Id="rId170" Type="http://schemas.openxmlformats.org/officeDocument/2006/relationships/image" Target="media/image91.png"/><Relationship Id="rId107" Type="http://schemas.openxmlformats.org/officeDocument/2006/relationships/image" Target="media/image46.wmf"/><Relationship Id="rId11" Type="http://schemas.openxmlformats.org/officeDocument/2006/relationships/endnotes" Target="endnotes.xml"/><Relationship Id="rId32" Type="http://schemas.openxmlformats.org/officeDocument/2006/relationships/image" Target="media/image8.wmf"/><Relationship Id="rId53" Type="http://schemas.openxmlformats.org/officeDocument/2006/relationships/oleObject" Target="embeddings/oleObject16.bin"/><Relationship Id="rId74" Type="http://schemas.openxmlformats.org/officeDocument/2006/relationships/oleObject" Target="embeddings/oleObject27.bin"/><Relationship Id="rId128" Type="http://schemas.openxmlformats.org/officeDocument/2006/relationships/image" Target="media/image57.png"/><Relationship Id="rId149" Type="http://schemas.openxmlformats.org/officeDocument/2006/relationships/oleObject" Target="embeddings/oleObject58.bin"/><Relationship Id="rId5" Type="http://schemas.openxmlformats.org/officeDocument/2006/relationships/customXml" Target="../customXml/item5.xml"/><Relationship Id="rId95" Type="http://schemas.openxmlformats.org/officeDocument/2006/relationships/image" Target="media/image41.wmf"/><Relationship Id="rId160" Type="http://schemas.openxmlformats.org/officeDocument/2006/relationships/image" Target="media/image82.jpeg"/><Relationship Id="rId181" Type="http://schemas.openxmlformats.org/officeDocument/2006/relationships/image" Target="media/image102.png"/><Relationship Id="rId22" Type="http://schemas.openxmlformats.org/officeDocument/2006/relationships/image" Target="media/image3.wmf"/><Relationship Id="rId43" Type="http://schemas.openxmlformats.org/officeDocument/2006/relationships/oleObject" Target="embeddings/oleObject11.bin"/><Relationship Id="rId64" Type="http://schemas.openxmlformats.org/officeDocument/2006/relationships/image" Target="media/image24.wmf"/><Relationship Id="rId118" Type="http://schemas.openxmlformats.org/officeDocument/2006/relationships/image" Target="media/image49.jpg"/><Relationship Id="rId139" Type="http://schemas.openxmlformats.org/officeDocument/2006/relationships/image" Target="media/image65.wmf"/><Relationship Id="rId85" Type="http://schemas.openxmlformats.org/officeDocument/2006/relationships/image" Target="media/image36.wmf"/><Relationship Id="rId150" Type="http://schemas.openxmlformats.org/officeDocument/2006/relationships/oleObject" Target="embeddings/oleObject59.bin"/><Relationship Id="rId171" Type="http://schemas.openxmlformats.org/officeDocument/2006/relationships/image" Target="media/image92.png"/><Relationship Id="rId12" Type="http://schemas.openxmlformats.org/officeDocument/2006/relationships/header" Target="header1.xml"/><Relationship Id="rId33" Type="http://schemas.openxmlformats.org/officeDocument/2006/relationships/oleObject" Target="embeddings/oleObject6.bin"/><Relationship Id="rId108" Type="http://schemas.openxmlformats.org/officeDocument/2006/relationships/oleObject" Target="embeddings/oleObject43.bin"/><Relationship Id="rId129" Type="http://schemas.openxmlformats.org/officeDocument/2006/relationships/image" Target="media/image58.png"/><Relationship Id="rId54" Type="http://schemas.openxmlformats.org/officeDocument/2006/relationships/image" Target="media/image19.wmf"/><Relationship Id="rId75" Type="http://schemas.openxmlformats.org/officeDocument/2006/relationships/image" Target="media/image29.wmf"/><Relationship Id="rId96" Type="http://schemas.openxmlformats.org/officeDocument/2006/relationships/oleObject" Target="embeddings/oleObject36.bin"/><Relationship Id="rId140" Type="http://schemas.openxmlformats.org/officeDocument/2006/relationships/oleObject" Target="embeddings/oleObject56.bin"/><Relationship Id="rId161" Type="http://schemas.openxmlformats.org/officeDocument/2006/relationships/image" Target="media/image83.jpeg"/><Relationship Id="rId182" Type="http://schemas.openxmlformats.org/officeDocument/2006/relationships/footer" Target="footer4.xml"/><Relationship Id="rId6" Type="http://schemas.openxmlformats.org/officeDocument/2006/relationships/numbering" Target="numbering.xml"/><Relationship Id="rId23" Type="http://schemas.openxmlformats.org/officeDocument/2006/relationships/oleObject" Target="embeddings/oleObject1.bin"/><Relationship Id="rId119" Type="http://schemas.openxmlformats.org/officeDocument/2006/relationships/image" Target="media/image50.jpg"/><Relationship Id="rId44" Type="http://schemas.openxmlformats.org/officeDocument/2006/relationships/image" Target="media/image14.wmf"/><Relationship Id="rId65" Type="http://schemas.openxmlformats.org/officeDocument/2006/relationships/oleObject" Target="embeddings/oleObject22.bin"/><Relationship Id="rId86" Type="http://schemas.openxmlformats.org/officeDocument/2006/relationships/oleObject" Target="embeddings/oleObject31.bin"/><Relationship Id="rId130" Type="http://schemas.openxmlformats.org/officeDocument/2006/relationships/image" Target="media/image59.png"/><Relationship Id="rId151" Type="http://schemas.openxmlformats.org/officeDocument/2006/relationships/image" Target="media/image73.png"/><Relationship Id="rId172" Type="http://schemas.openxmlformats.org/officeDocument/2006/relationships/image" Target="media/image93.png"/><Relationship Id="rId13" Type="http://schemas.openxmlformats.org/officeDocument/2006/relationships/header" Target="header2.xml"/><Relationship Id="rId18" Type="http://schemas.openxmlformats.org/officeDocument/2006/relationships/comments" Target="comments.xml"/><Relationship Id="rId39" Type="http://schemas.openxmlformats.org/officeDocument/2006/relationships/oleObject" Target="embeddings/oleObject9.bin"/><Relationship Id="rId109" Type="http://schemas.openxmlformats.org/officeDocument/2006/relationships/image" Target="media/image47.wmf"/><Relationship Id="rId34" Type="http://schemas.openxmlformats.org/officeDocument/2006/relationships/image" Target="media/image9.wmf"/><Relationship Id="rId50" Type="http://schemas.openxmlformats.org/officeDocument/2006/relationships/oleObject" Target="embeddings/oleObject14.bin"/><Relationship Id="rId55" Type="http://schemas.openxmlformats.org/officeDocument/2006/relationships/oleObject" Target="embeddings/oleObject17.bin"/><Relationship Id="rId76" Type="http://schemas.openxmlformats.org/officeDocument/2006/relationships/oleObject" Target="embeddings/oleObject28.bin"/><Relationship Id="rId97" Type="http://schemas.openxmlformats.org/officeDocument/2006/relationships/oleObject" Target="embeddings/oleObject37.bin"/><Relationship Id="rId104" Type="http://schemas.openxmlformats.org/officeDocument/2006/relationships/oleObject" Target="embeddings/oleObject41.bin"/><Relationship Id="rId120" Type="http://schemas.openxmlformats.org/officeDocument/2006/relationships/image" Target="media/image51.jpg"/><Relationship Id="rId125" Type="http://schemas.openxmlformats.org/officeDocument/2006/relationships/image" Target="media/image54.png"/><Relationship Id="rId141" Type="http://schemas.openxmlformats.org/officeDocument/2006/relationships/image" Target="media/image66.png"/><Relationship Id="rId146" Type="http://schemas.openxmlformats.org/officeDocument/2006/relationships/image" Target="media/image71.png"/><Relationship Id="rId167" Type="http://schemas.openxmlformats.org/officeDocument/2006/relationships/image" Target="media/image88.png"/><Relationship Id="rId7" Type="http://schemas.openxmlformats.org/officeDocument/2006/relationships/styles" Target="styles.xml"/><Relationship Id="rId71" Type="http://schemas.openxmlformats.org/officeDocument/2006/relationships/image" Target="media/image27.wmf"/><Relationship Id="rId92" Type="http://schemas.openxmlformats.org/officeDocument/2006/relationships/oleObject" Target="embeddings/oleObject34.bin"/><Relationship Id="rId162" Type="http://schemas.openxmlformats.org/officeDocument/2006/relationships/image" Target="media/image84.jpe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oleObject" Target="embeddings/oleObject4.bin"/><Relationship Id="rId24" Type="http://schemas.openxmlformats.org/officeDocument/2006/relationships/image" Target="media/image4.wmf"/><Relationship Id="rId40" Type="http://schemas.openxmlformats.org/officeDocument/2006/relationships/image" Target="media/image12.wmf"/><Relationship Id="rId45" Type="http://schemas.openxmlformats.org/officeDocument/2006/relationships/oleObject" Target="embeddings/oleObject12.bin"/><Relationship Id="rId66" Type="http://schemas.openxmlformats.org/officeDocument/2006/relationships/image" Target="media/image25.wmf"/><Relationship Id="rId87" Type="http://schemas.openxmlformats.org/officeDocument/2006/relationships/image" Target="media/image37.wmf"/><Relationship Id="rId110" Type="http://schemas.openxmlformats.org/officeDocument/2006/relationships/oleObject" Target="embeddings/oleObject44.bin"/><Relationship Id="rId115" Type="http://schemas.openxmlformats.org/officeDocument/2006/relationships/oleObject" Target="embeddings/oleObject49.bin"/><Relationship Id="rId131" Type="http://schemas.openxmlformats.org/officeDocument/2006/relationships/image" Target="media/image60.png"/><Relationship Id="rId136" Type="http://schemas.openxmlformats.org/officeDocument/2006/relationships/oleObject" Target="embeddings/oleObject54.bin"/><Relationship Id="rId157" Type="http://schemas.openxmlformats.org/officeDocument/2006/relationships/image" Target="media/image79.png"/><Relationship Id="rId178" Type="http://schemas.openxmlformats.org/officeDocument/2006/relationships/image" Target="media/image99.png"/><Relationship Id="rId61" Type="http://schemas.openxmlformats.org/officeDocument/2006/relationships/oleObject" Target="embeddings/oleObject20.bin"/><Relationship Id="rId82" Type="http://schemas.openxmlformats.org/officeDocument/2006/relationships/image" Target="media/image33.jpg"/><Relationship Id="rId152" Type="http://schemas.openxmlformats.org/officeDocument/2006/relationships/image" Target="media/image74.png"/><Relationship Id="rId173" Type="http://schemas.openxmlformats.org/officeDocument/2006/relationships/image" Target="media/image94.png"/><Relationship Id="rId19" Type="http://schemas.microsoft.com/office/2011/relationships/commentsExtended" Target="commentsExtended.xml"/><Relationship Id="rId14" Type="http://schemas.openxmlformats.org/officeDocument/2006/relationships/footer" Target="footer1.xml"/><Relationship Id="rId30" Type="http://schemas.openxmlformats.org/officeDocument/2006/relationships/image" Target="media/image7.wmf"/><Relationship Id="rId35" Type="http://schemas.openxmlformats.org/officeDocument/2006/relationships/oleObject" Target="embeddings/oleObject7.bin"/><Relationship Id="rId56" Type="http://schemas.openxmlformats.org/officeDocument/2006/relationships/image" Target="media/image20.wmf"/><Relationship Id="rId77" Type="http://schemas.openxmlformats.org/officeDocument/2006/relationships/image" Target="media/image30.wmf"/><Relationship Id="rId100" Type="http://schemas.openxmlformats.org/officeDocument/2006/relationships/oleObject" Target="embeddings/oleObject39.bin"/><Relationship Id="rId105" Type="http://schemas.openxmlformats.org/officeDocument/2006/relationships/image" Target="media/image45.wmf"/><Relationship Id="rId126" Type="http://schemas.openxmlformats.org/officeDocument/2006/relationships/image" Target="media/image55.jpeg"/><Relationship Id="rId147" Type="http://schemas.openxmlformats.org/officeDocument/2006/relationships/image" Target="media/image72.png"/><Relationship Id="rId168" Type="http://schemas.openxmlformats.org/officeDocument/2006/relationships/image" Target="media/image89.png"/><Relationship Id="rId8" Type="http://schemas.openxmlformats.org/officeDocument/2006/relationships/settings" Target="settings.xml"/><Relationship Id="rId51" Type="http://schemas.openxmlformats.org/officeDocument/2006/relationships/oleObject" Target="embeddings/oleObject15.bin"/><Relationship Id="rId72" Type="http://schemas.openxmlformats.org/officeDocument/2006/relationships/oleObject" Target="embeddings/oleObject26.bin"/><Relationship Id="rId93" Type="http://schemas.openxmlformats.org/officeDocument/2006/relationships/image" Target="media/image40.wmf"/><Relationship Id="rId98" Type="http://schemas.openxmlformats.org/officeDocument/2006/relationships/oleObject" Target="embeddings/oleObject38.bin"/><Relationship Id="rId121" Type="http://schemas.openxmlformats.org/officeDocument/2006/relationships/image" Target="media/image52.wmf"/><Relationship Id="rId142" Type="http://schemas.openxmlformats.org/officeDocument/2006/relationships/image" Target="media/image67.png"/><Relationship Id="rId163" Type="http://schemas.openxmlformats.org/officeDocument/2006/relationships/image" Target="media/image85.png"/><Relationship Id="rId184" Type="http://schemas.microsoft.com/office/2011/relationships/people" Target="people.xml"/><Relationship Id="rId3" Type="http://schemas.openxmlformats.org/officeDocument/2006/relationships/customXml" Target="../customXml/item3.xml"/><Relationship Id="rId25" Type="http://schemas.openxmlformats.org/officeDocument/2006/relationships/oleObject" Target="embeddings/oleObject2.bin"/><Relationship Id="rId46" Type="http://schemas.openxmlformats.org/officeDocument/2006/relationships/image" Target="media/image15.wmf"/><Relationship Id="rId67" Type="http://schemas.openxmlformats.org/officeDocument/2006/relationships/oleObject" Target="embeddings/oleObject23.bin"/><Relationship Id="rId116" Type="http://schemas.openxmlformats.org/officeDocument/2006/relationships/oleObject" Target="embeddings/oleObject50.bin"/><Relationship Id="rId137" Type="http://schemas.openxmlformats.org/officeDocument/2006/relationships/image" Target="media/image64.wmf"/><Relationship Id="rId158" Type="http://schemas.openxmlformats.org/officeDocument/2006/relationships/image" Target="media/image80.jpeg"/><Relationship Id="rId20" Type="http://schemas.openxmlformats.org/officeDocument/2006/relationships/image" Target="media/image1.JPG"/><Relationship Id="rId41" Type="http://schemas.openxmlformats.org/officeDocument/2006/relationships/oleObject" Target="embeddings/oleObject10.bin"/><Relationship Id="rId62" Type="http://schemas.openxmlformats.org/officeDocument/2006/relationships/image" Target="media/image23.wmf"/><Relationship Id="rId83" Type="http://schemas.openxmlformats.org/officeDocument/2006/relationships/image" Target="media/image34.JPG"/><Relationship Id="rId88" Type="http://schemas.openxmlformats.org/officeDocument/2006/relationships/oleObject" Target="embeddings/oleObject32.bin"/><Relationship Id="rId111" Type="http://schemas.openxmlformats.org/officeDocument/2006/relationships/oleObject" Target="embeddings/oleObject45.bin"/><Relationship Id="rId132" Type="http://schemas.openxmlformats.org/officeDocument/2006/relationships/image" Target="media/image61.png"/><Relationship Id="rId153" Type="http://schemas.openxmlformats.org/officeDocument/2006/relationships/image" Target="media/image75.png"/><Relationship Id="rId174" Type="http://schemas.openxmlformats.org/officeDocument/2006/relationships/image" Target="media/image95.png"/><Relationship Id="rId179" Type="http://schemas.openxmlformats.org/officeDocument/2006/relationships/image" Target="media/image100.png"/><Relationship Id="rId15" Type="http://schemas.openxmlformats.org/officeDocument/2006/relationships/footer" Target="footer2.xml"/><Relationship Id="rId36" Type="http://schemas.openxmlformats.org/officeDocument/2006/relationships/image" Target="media/image10.wmf"/><Relationship Id="rId57" Type="http://schemas.openxmlformats.org/officeDocument/2006/relationships/oleObject" Target="embeddings/oleObject18.bin"/><Relationship Id="rId106" Type="http://schemas.openxmlformats.org/officeDocument/2006/relationships/oleObject" Target="embeddings/oleObject42.bin"/><Relationship Id="rId127" Type="http://schemas.openxmlformats.org/officeDocument/2006/relationships/image" Target="media/image56.png"/><Relationship Id="rId10" Type="http://schemas.openxmlformats.org/officeDocument/2006/relationships/footnotes" Target="footnotes.xml"/><Relationship Id="rId31" Type="http://schemas.openxmlformats.org/officeDocument/2006/relationships/oleObject" Target="embeddings/oleObject5.bin"/><Relationship Id="rId52" Type="http://schemas.openxmlformats.org/officeDocument/2006/relationships/image" Target="media/image18.wmf"/><Relationship Id="rId73" Type="http://schemas.openxmlformats.org/officeDocument/2006/relationships/image" Target="media/image28.wmf"/><Relationship Id="rId78" Type="http://schemas.openxmlformats.org/officeDocument/2006/relationships/oleObject" Target="embeddings/oleObject29.bin"/><Relationship Id="rId94" Type="http://schemas.openxmlformats.org/officeDocument/2006/relationships/oleObject" Target="embeddings/oleObject35.bin"/><Relationship Id="rId99" Type="http://schemas.openxmlformats.org/officeDocument/2006/relationships/image" Target="media/image42.wmf"/><Relationship Id="rId101" Type="http://schemas.openxmlformats.org/officeDocument/2006/relationships/image" Target="media/image43.wmf"/><Relationship Id="rId122" Type="http://schemas.openxmlformats.org/officeDocument/2006/relationships/oleObject" Target="embeddings/oleObject51.bin"/><Relationship Id="rId143" Type="http://schemas.openxmlformats.org/officeDocument/2006/relationships/image" Target="media/image68.png"/><Relationship Id="rId148" Type="http://schemas.openxmlformats.org/officeDocument/2006/relationships/oleObject" Target="embeddings/oleObject57.bin"/><Relationship Id="rId164" Type="http://schemas.openxmlformats.org/officeDocument/2006/relationships/image" Target="media/image86.png"/><Relationship Id="rId169" Type="http://schemas.openxmlformats.org/officeDocument/2006/relationships/image" Target="media/image90.png"/><Relationship Id="rId18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01.png"/><Relationship Id="rId26" Type="http://schemas.openxmlformats.org/officeDocument/2006/relationships/image" Target="media/image5.wmf"/><Relationship Id="rId47" Type="http://schemas.openxmlformats.org/officeDocument/2006/relationships/oleObject" Target="embeddings/oleObject13.bin"/><Relationship Id="rId68" Type="http://schemas.openxmlformats.org/officeDocument/2006/relationships/oleObject" Target="embeddings/oleObject24.bin"/><Relationship Id="rId89" Type="http://schemas.openxmlformats.org/officeDocument/2006/relationships/image" Target="media/image38.wmf"/><Relationship Id="rId112" Type="http://schemas.openxmlformats.org/officeDocument/2006/relationships/oleObject" Target="embeddings/oleObject46.bin"/><Relationship Id="rId133" Type="http://schemas.openxmlformats.org/officeDocument/2006/relationships/image" Target="media/image62.wmf"/><Relationship Id="rId154" Type="http://schemas.openxmlformats.org/officeDocument/2006/relationships/image" Target="media/image76.png"/><Relationship Id="rId175" Type="http://schemas.openxmlformats.org/officeDocument/2006/relationships/image" Target="media/image96.png"/><Relationship Id="rId16" Type="http://schemas.openxmlformats.org/officeDocument/2006/relationships/header" Target="header3.xml"/><Relationship Id="rId37" Type="http://schemas.openxmlformats.org/officeDocument/2006/relationships/oleObject" Target="embeddings/oleObject8.bin"/><Relationship Id="rId58" Type="http://schemas.openxmlformats.org/officeDocument/2006/relationships/image" Target="media/image21.wmf"/><Relationship Id="rId79" Type="http://schemas.openxmlformats.org/officeDocument/2006/relationships/image" Target="media/image31.wmf"/><Relationship Id="rId102" Type="http://schemas.openxmlformats.org/officeDocument/2006/relationships/oleObject" Target="embeddings/oleObject40.bin"/><Relationship Id="rId123" Type="http://schemas.openxmlformats.org/officeDocument/2006/relationships/image" Target="media/image53.wmf"/><Relationship Id="rId144" Type="http://schemas.openxmlformats.org/officeDocument/2006/relationships/image" Target="media/image69.png"/><Relationship Id="rId90" Type="http://schemas.openxmlformats.org/officeDocument/2006/relationships/oleObject" Target="embeddings/oleObject33.bin"/><Relationship Id="rId165" Type="http://schemas.openxmlformats.org/officeDocument/2006/relationships/image" Target="media/image87.png"/><Relationship Id="rId27" Type="http://schemas.openxmlformats.org/officeDocument/2006/relationships/oleObject" Target="embeddings/oleObject3.bin"/><Relationship Id="rId48" Type="http://schemas.openxmlformats.org/officeDocument/2006/relationships/image" Target="media/image16.jpg"/><Relationship Id="rId69" Type="http://schemas.openxmlformats.org/officeDocument/2006/relationships/image" Target="media/image26.wmf"/><Relationship Id="rId113" Type="http://schemas.openxmlformats.org/officeDocument/2006/relationships/oleObject" Target="embeddings/oleObject47.bin"/><Relationship Id="rId134" Type="http://schemas.openxmlformats.org/officeDocument/2006/relationships/oleObject" Target="embeddings/oleObject53.bin"/><Relationship Id="rId80" Type="http://schemas.openxmlformats.org/officeDocument/2006/relationships/oleObject" Target="embeddings/oleObject30.bin"/><Relationship Id="rId155" Type="http://schemas.openxmlformats.org/officeDocument/2006/relationships/image" Target="media/image77.png"/><Relationship Id="rId176" Type="http://schemas.openxmlformats.org/officeDocument/2006/relationships/image" Target="media/image97.png"/><Relationship Id="rId17" Type="http://schemas.openxmlformats.org/officeDocument/2006/relationships/footer" Target="footer3.xml"/><Relationship Id="rId38" Type="http://schemas.openxmlformats.org/officeDocument/2006/relationships/image" Target="media/image11.wmf"/><Relationship Id="rId59" Type="http://schemas.openxmlformats.org/officeDocument/2006/relationships/oleObject" Target="embeddings/oleObject19.bin"/><Relationship Id="rId103" Type="http://schemas.openxmlformats.org/officeDocument/2006/relationships/image" Target="media/image44.wmf"/><Relationship Id="rId124" Type="http://schemas.openxmlformats.org/officeDocument/2006/relationships/oleObject" Target="embeddings/oleObject52.bin"/><Relationship Id="rId70" Type="http://schemas.openxmlformats.org/officeDocument/2006/relationships/oleObject" Target="embeddings/oleObject25.bin"/><Relationship Id="rId91" Type="http://schemas.openxmlformats.org/officeDocument/2006/relationships/image" Target="media/image39.wmf"/><Relationship Id="rId145" Type="http://schemas.openxmlformats.org/officeDocument/2006/relationships/image" Target="media/image70.png"/><Relationship Id="rId166" Type="http://schemas.openxmlformats.org/officeDocument/2006/relationships/oleObject" Target="embeddings/oleObject60.bin"/><Relationship Id="rId1" Type="http://schemas.openxmlformats.org/officeDocument/2006/relationships/customXml" Target="../customXml/item1.xml"/><Relationship Id="rId28" Type="http://schemas.openxmlformats.org/officeDocument/2006/relationships/image" Target="media/image6.wmf"/><Relationship Id="rId49" Type="http://schemas.openxmlformats.org/officeDocument/2006/relationships/image" Target="media/image17.wmf"/><Relationship Id="rId114" Type="http://schemas.openxmlformats.org/officeDocument/2006/relationships/oleObject" Target="embeddings/oleObject48.bin"/><Relationship Id="rId60" Type="http://schemas.openxmlformats.org/officeDocument/2006/relationships/image" Target="media/image22.wmf"/><Relationship Id="rId81" Type="http://schemas.openxmlformats.org/officeDocument/2006/relationships/image" Target="media/image32.JPG"/><Relationship Id="rId135" Type="http://schemas.openxmlformats.org/officeDocument/2006/relationships/image" Target="media/image63.wmf"/><Relationship Id="rId156" Type="http://schemas.openxmlformats.org/officeDocument/2006/relationships/image" Target="media/image78.png"/><Relationship Id="rId177"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Insert Graduation Date</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7BA74E75F5AF04CB80ED547A905B051" ma:contentTypeVersion="0" ma:contentTypeDescription="Create a new document." ma:contentTypeScope="" ma:versionID="805dc05fbe66e9ae55e1f2e81e7fec9f">
  <xsd:schema xmlns:xsd="http://www.w3.org/2001/XMLSchema" xmlns:p="http://schemas.microsoft.com/office/2006/metadata/properties" targetNamespace="http://schemas.microsoft.com/office/2006/metadata/properties" ma:root="true" ma:fieldsID="2b3288a285d840cc3e730ccdf7995076">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B3A6E2-886C-4BEA-A78D-F60F1EB4FC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007914B2-1B4E-4439-84A5-91786260B576}">
  <ds:schemaRefs>
    <ds:schemaRef ds:uri="http://schemas.microsoft.com/sharepoint/v3/contenttype/forms"/>
  </ds:schemaRefs>
</ds:datastoreItem>
</file>

<file path=customXml/itemProps4.xml><?xml version="1.0" encoding="utf-8"?>
<ds:datastoreItem xmlns:ds="http://schemas.openxmlformats.org/officeDocument/2006/customXml" ds:itemID="{DCF3B8FA-D3EB-4F6F-96F1-6AAF44318707}">
  <ds:schemaRefs>
    <ds:schemaRef ds:uri="http://schemas.microsoft.com/office/2006/metadata/properties"/>
  </ds:schemaRefs>
</ds:datastoreItem>
</file>

<file path=customXml/itemProps5.xml><?xml version="1.0" encoding="utf-8"?>
<ds:datastoreItem xmlns:ds="http://schemas.openxmlformats.org/officeDocument/2006/customXml" ds:itemID="{09917C70-F41A-4090-850C-FAB0DEA68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TotalTime>
  <Pages>96</Pages>
  <Words>13947</Words>
  <Characters>79504</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18JUN_SCHNIEDERS_JOSEPH</vt:lpstr>
    </vt:vector>
  </TitlesOfParts>
  <Company/>
  <LinksUpToDate>false</LinksUpToDate>
  <CharactersWithSpaces>93265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18JUN_SCHNIEDERS_JOSEPH</dc:title>
  <dc:subject/>
  <dc:creator>jaschnie@nps.edu</dc:creator>
  <cp:keywords>NPS Thesis Template</cp:keywords>
  <dc:description/>
  <cp:lastModifiedBy>Windows User</cp:lastModifiedBy>
  <cp:revision>9</cp:revision>
  <dcterms:created xsi:type="dcterms:W3CDTF">2018-05-16T16:59:00Z</dcterms:created>
  <dcterms:modified xsi:type="dcterms:W3CDTF">2018-05-16T22:24:00Z</dcterms:modified>
  <cp:category>Insert distribution statement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nCUserId">
    <vt:lpwstr>user:58e52926e4b0865f25d663ee</vt:lpwstr>
  </property>
  <property fmtid="{D5CDD505-2E9C-101B-9397-08002B2CF9AE}" pid="3" name="WnCSubscriberId">
    <vt:lpwstr>0</vt:lpwstr>
  </property>
  <property fmtid="{D5CDD505-2E9C-101B-9397-08002B2CF9AE}" pid="4" name="WnCOutputStyleId">
    <vt:lpwstr>70</vt:lpwstr>
  </property>
  <property fmtid="{D5CDD505-2E9C-101B-9397-08002B2CF9AE}" pid="5" name="RWProductId">
    <vt:lpwstr>Flow</vt:lpwstr>
  </property>
  <property fmtid="{D5CDD505-2E9C-101B-9397-08002B2CF9AE}" pid="6" name="WnC4Folder">
    <vt:lpwstr>Documents///18Jun_Schnieders_Joseph_051618</vt:lpwstr>
  </property>
  <property fmtid="{D5CDD505-2E9C-101B-9397-08002B2CF9AE}" pid="7" name="MTEquationSection">
    <vt:lpwstr>1</vt:lpwstr>
  </property>
  <property fmtid="{D5CDD505-2E9C-101B-9397-08002B2CF9AE}" pid="8" name="MTWinEqns">
    <vt:bool>true</vt:bool>
  </property>
  <property fmtid="{D5CDD505-2E9C-101B-9397-08002B2CF9AE}" pid="9" name="MTEquationNumber2">
    <vt:lpwstr>(#E1)</vt:lpwstr>
  </property>
  <property fmtid="{D5CDD505-2E9C-101B-9397-08002B2CF9AE}" pid="10" name="ContentTypeId">
    <vt:lpwstr>0x010100B7BA74E75F5AF04CB80ED547A905B051</vt:lpwstr>
  </property>
</Properties>
</file>